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7D0D1C6F" w14:textId="4F159605" w:rsidR="00D12A04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646642" w:history="1">
            <w:r w:rsidR="00D12A04" w:rsidRPr="0059055A">
              <w:rPr>
                <w:rStyle w:val="Hiperligao"/>
                <w:noProof/>
              </w:rPr>
              <w:t>Índice de Figuras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B08BF50" w14:textId="193AF68A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3" w:history="1">
            <w:r w:rsidR="00D12A04" w:rsidRPr="0059055A">
              <w:rPr>
                <w:rStyle w:val="Hiperligao"/>
                <w:noProof/>
              </w:rPr>
              <w:t>Índice de Tabelas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A05CF8" w14:textId="2346CE55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4" w:history="1">
            <w:r w:rsidR="00D12A04" w:rsidRPr="0059055A">
              <w:rPr>
                <w:rStyle w:val="Hiperligao"/>
                <w:noProof/>
              </w:rPr>
              <w:t>Agradecimentos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81B6824" w14:textId="00E9EBB7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5" w:history="1">
            <w:r w:rsidR="00D12A04" w:rsidRPr="0059055A">
              <w:rPr>
                <w:rStyle w:val="Hiperligao"/>
                <w:noProof/>
              </w:rPr>
              <w:t>Resumo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E7702F3" w14:textId="04321231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6" w:history="1">
            <w:r w:rsidR="00D12A04" w:rsidRPr="0059055A">
              <w:rPr>
                <w:rStyle w:val="Hiperligao"/>
                <w:noProof/>
              </w:rPr>
              <w:t>Abstract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6B8DDE7" w14:textId="5738E64E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7" w:history="1">
            <w:r w:rsidR="00D12A04" w:rsidRPr="0059055A">
              <w:rPr>
                <w:rStyle w:val="Hiperligao"/>
                <w:noProof/>
              </w:rPr>
              <w:t>Simbologia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D258E2D" w14:textId="0D4D4C11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8" w:history="1">
            <w:r w:rsidR="00D12A04" w:rsidRPr="0059055A">
              <w:rPr>
                <w:rStyle w:val="Hiperligao"/>
                <w:noProof/>
              </w:rPr>
              <w:t>1 - Introdução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4CC5B72" w14:textId="3C5342D3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9" w:history="1">
            <w:r w:rsidR="00D12A04" w:rsidRPr="0059055A">
              <w:rPr>
                <w:rStyle w:val="Hiperligao"/>
                <w:noProof/>
              </w:rPr>
              <w:t>2 - Escolha e Fundamentação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EDCEB12" w14:textId="345CB324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0" w:history="1">
            <w:r w:rsidR="00D12A04" w:rsidRPr="0059055A">
              <w:rPr>
                <w:rStyle w:val="Hiperligao"/>
                <w:noProof/>
              </w:rPr>
              <w:t>2.1. Conceção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C32F665" w14:textId="6D56D365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1" w:history="1">
            <w:r w:rsidR="00D12A04" w:rsidRPr="0059055A">
              <w:rPr>
                <w:rStyle w:val="Hiperligao"/>
                <w:noProof/>
              </w:rPr>
              <w:t>3 - Fases de Desenvolvimento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A2346E7" w14:textId="346C61A4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2" w:history="1">
            <w:r w:rsidR="00D12A04" w:rsidRPr="0059055A">
              <w:rPr>
                <w:rStyle w:val="Hiperligao"/>
                <w:noProof/>
              </w:rPr>
              <w:t>3.1. As linguagens utilizadas.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663C6F6" w14:textId="3933F9F3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3" w:history="1">
            <w:r w:rsidR="00D12A04" w:rsidRPr="0059055A">
              <w:rPr>
                <w:rStyle w:val="Hiperligao"/>
                <w:noProof/>
              </w:rPr>
              <w:t>3.1.1. Python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CD4AA4D" w14:textId="567B38A9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4" w:history="1">
            <w:r w:rsidR="00D12A04" w:rsidRPr="0059055A">
              <w:rPr>
                <w:rStyle w:val="Hiperligao"/>
                <w:noProof/>
              </w:rPr>
              <w:t>3.1.2. JavaScript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5962B22" w14:textId="2D147543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5" w:history="1">
            <w:r w:rsidR="00D12A04" w:rsidRPr="0059055A">
              <w:rPr>
                <w:rStyle w:val="Hiperligao"/>
                <w:noProof/>
              </w:rPr>
              <w:t>3.1.3.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D01850D" w14:textId="11775556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6" w:history="1">
            <w:r w:rsidR="00D12A04" w:rsidRPr="0059055A">
              <w:rPr>
                <w:rStyle w:val="Hiperligao"/>
                <w:noProof/>
              </w:rPr>
              <w:t>3.1.4. CSS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E5A2B6C" w14:textId="448D3DA4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7" w:history="1">
            <w:r w:rsidR="00D12A04" w:rsidRPr="0059055A">
              <w:rPr>
                <w:rStyle w:val="Hiperligao"/>
                <w:noProof/>
              </w:rPr>
              <w:t>3.2. O Site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440B70F" w14:textId="617BDB7C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8" w:history="1">
            <w:r w:rsidR="00D12A04" w:rsidRPr="0059055A">
              <w:rPr>
                <w:rStyle w:val="Hiperligao"/>
                <w:noProof/>
              </w:rPr>
              <w:t>3.2.1. Cores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1BB98C9" w14:textId="02BCC71C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9" w:history="1">
            <w:r w:rsidR="00D12A04" w:rsidRPr="0059055A">
              <w:rPr>
                <w:rStyle w:val="Hiperligao"/>
                <w:noProof/>
              </w:rPr>
              <w:t>3.2.2. Logotipo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4E124CC" w14:textId="22A2ADCB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0" w:history="1">
            <w:r w:rsidR="00D12A04" w:rsidRPr="0059055A">
              <w:rPr>
                <w:rStyle w:val="Hiperligao"/>
                <w:noProof/>
              </w:rPr>
              <w:t>3.2.3.</w:t>
            </w:r>
            <w:r w:rsidR="00D12A04" w:rsidRPr="0059055A">
              <w:rPr>
                <w:rStyle w:val="Hiperligao"/>
                <w:i/>
                <w:iCs/>
                <w:noProof/>
              </w:rPr>
              <w:t xml:space="preserve"> Layout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C4D6E6A" w14:textId="18AE08E1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1" w:history="1">
            <w:r w:rsidR="00D12A04" w:rsidRPr="0059055A">
              <w:rPr>
                <w:rStyle w:val="Hiperligao"/>
                <w:noProof/>
              </w:rPr>
              <w:t>3.2.4. Atuação do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191BD37" w14:textId="5C4DC110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2" w:history="1">
            <w:r w:rsidR="00D12A04" w:rsidRPr="0059055A">
              <w:rPr>
                <w:rStyle w:val="Hiperligao"/>
                <w:noProof/>
              </w:rPr>
              <w:t>3.3. Os programas selecionados.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F149F40" w14:textId="3E26A367" w:rsidR="00D12A04" w:rsidRDefault="00A8406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3" w:history="1">
            <w:r w:rsidR="00D12A04" w:rsidRPr="0059055A">
              <w:rPr>
                <w:rStyle w:val="Hiperligao"/>
                <w:noProof/>
              </w:rPr>
              <w:t>3.3.1. Pedra Papel Tesoura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52E43E6" w14:textId="1DB5BE9E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4" w:history="1">
            <w:r w:rsidR="00D12A04" w:rsidRPr="0059055A">
              <w:rPr>
                <w:rStyle w:val="Hiperligao"/>
                <w:noProof/>
              </w:rPr>
              <w:t>3.4. Lista de Material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AEFB834" w14:textId="21BF43EE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5" w:history="1">
            <w:r w:rsidR="00D12A04" w:rsidRPr="0059055A">
              <w:rPr>
                <w:rStyle w:val="Hiperligao"/>
                <w:noProof/>
              </w:rPr>
              <w:t>3.5. Lista de ferramentas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7A8114" w14:textId="2D24A455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6" w:history="1">
            <w:r w:rsidR="00D12A04" w:rsidRPr="0059055A">
              <w:rPr>
                <w:rStyle w:val="Hiperligao"/>
                <w:noProof/>
              </w:rPr>
              <w:t>3.6. Tarefas e Atividades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BB69C1C" w14:textId="7DD74E4F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7" w:history="1">
            <w:r w:rsidR="00D12A04" w:rsidRPr="0059055A">
              <w:rPr>
                <w:rStyle w:val="Hiperligao"/>
                <w:noProof/>
              </w:rPr>
              <w:t>3.7. Estimativa Orçamental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78F885A" w14:textId="3CA0BD0C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8" w:history="1">
            <w:r w:rsidR="00D12A04" w:rsidRPr="0059055A">
              <w:rPr>
                <w:rStyle w:val="Hiperligao"/>
                <w:noProof/>
              </w:rPr>
              <w:t>3.8. Orçamento Final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86EEF03" w14:textId="67C16352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9" w:history="1">
            <w:r w:rsidR="00D12A04" w:rsidRPr="0059055A">
              <w:rPr>
                <w:rStyle w:val="Hiperligao"/>
                <w:noProof/>
              </w:rPr>
              <w:t>3.9. Resultados Obtidos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2D42BEB" w14:textId="35B9979F" w:rsidR="00D12A04" w:rsidRDefault="00A8406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0" w:history="1">
            <w:r w:rsidR="00D12A04" w:rsidRPr="0059055A">
              <w:rPr>
                <w:rStyle w:val="Hiperligao"/>
                <w:noProof/>
              </w:rPr>
              <w:t>3.10. Análise dos Resultados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0A5AA72" w14:textId="0CA070F1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1" w:history="1">
            <w:r w:rsidR="00D12A04" w:rsidRPr="0059055A">
              <w:rPr>
                <w:rStyle w:val="Hiperligao"/>
                <w:noProof/>
              </w:rPr>
              <w:t>4 - Considerações Finais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E88833F" w14:textId="4F5F914F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2" w:history="1">
            <w:r w:rsidR="00D12A04" w:rsidRPr="0059055A">
              <w:rPr>
                <w:rStyle w:val="Hiperligao"/>
                <w:noProof/>
              </w:rPr>
              <w:t>5 - Referências Bibliográficas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18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61FEBB2" w14:textId="1235D4E4" w:rsidR="00D12A04" w:rsidRDefault="00A8406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3" w:history="1">
            <w:r w:rsidR="00D12A04" w:rsidRPr="0059055A">
              <w:rPr>
                <w:rStyle w:val="Hiperligao"/>
                <w:noProof/>
              </w:rPr>
              <w:t>6 - Anexos (Opcional)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19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646642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646643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646644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646645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646646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646647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646648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646649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646650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646651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646652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646653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646654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646655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646656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646657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646658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646659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</w:t>
      </w:r>
      <w:proofErr w:type="spellStart"/>
      <w:r>
        <w:t>Alleatório</w:t>
      </w:r>
      <w:proofErr w:type="spellEnd"/>
      <w:r>
        <w:t>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646660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646661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r>
        <w:t>Atuação do CSS</w:t>
      </w:r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6595F6FC" w14:textId="6E2A59D8" w:rsidR="00F86CC6" w:rsidRDefault="00F86CC6" w:rsidP="00722C4E"/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09E8C226" w14:textId="46896F0C" w:rsidR="00AD0EE7" w:rsidRDefault="00AD0EE7" w:rsidP="00AD0EE7">
      <w:pPr>
        <w:pStyle w:val="Ttulo3"/>
      </w:pPr>
      <w:r>
        <w:t>Atuação do JS</w:t>
      </w:r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0" w:name="_Toc101646662"/>
      <w:r>
        <w:t xml:space="preserve">Os </w:t>
      </w:r>
      <w:r w:rsidR="00FA4AFE">
        <w:t>programas</w:t>
      </w:r>
      <w:r w:rsidR="001729BB">
        <w:t xml:space="preserve"> selecionados.</w:t>
      </w:r>
      <w:bookmarkEnd w:id="20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1" w:name="_Toc101646663"/>
      <w:r>
        <w:t>Pedra Papel Tesoura</w:t>
      </w:r>
      <w:bookmarkEnd w:id="21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58946248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ins w:id="22" w:author="ayres major" w:date="2022-04-24T21:42:00Z">
        <w:r w:rsidR="00004128">
          <w:rPr>
            <w:i/>
            <w:iCs/>
          </w:rPr>
          <w:t>-</w:t>
        </w:r>
      </w:ins>
      <w:del w:id="23" w:author="ayres major" w:date="2022-04-24T21:42:00Z">
        <w:r w:rsidR="007D70DC" w:rsidDel="00004128">
          <w:rPr>
            <w:i/>
            <w:iCs/>
          </w:rPr>
          <w:delText xml:space="preserve"> </w:delText>
        </w:r>
      </w:del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ins w:id="24" w:author="ayres major" w:date="2022-04-24T21:42:00Z">
        <w:r w:rsidR="00004128">
          <w:t xml:space="preserve">o </w:t>
        </w:r>
      </w:ins>
      <w:r w:rsidR="007D70DC">
        <w:t>display</w:t>
      </w:r>
      <w:del w:id="25" w:author="ayres major" w:date="2022-04-24T21:42:00Z">
        <w:r w:rsidR="007D70DC" w:rsidDel="00004128">
          <w:delText xml:space="preserve"> do</w:delText>
        </w:r>
      </w:del>
      <w:r w:rsidR="007D70DC">
        <w:t xml:space="preserve">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ins w:id="26" w:author="ayres major" w:date="2022-04-24T21:43:00Z">
        <w:r w:rsidR="00004128">
          <w:t xml:space="preserve">o </w:t>
        </w:r>
      </w:ins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ins w:id="27" w:author="ayres major" w:date="2022-04-24T21:43:00Z">
        <w:r w:rsidR="00004128">
          <w:t xml:space="preserve"> </w:t>
        </w:r>
        <w:r w:rsidR="00004128" w:rsidRPr="00004128">
          <w:rPr>
            <w:i/>
            <w:iCs/>
            <w:rPrChange w:id="28" w:author="ayres major" w:date="2022-04-24T21:43:00Z">
              <w:rPr/>
            </w:rPrChange>
          </w:rPr>
          <w:t>.</w:t>
        </w:r>
      </w:ins>
      <w:proofErr w:type="spellStart"/>
      <w:proofErr w:type="gramEnd"/>
      <w:del w:id="29" w:author="ayres major" w:date="2022-04-24T21:43:00Z">
        <w:r w:rsidR="00B47B4A" w:rsidRPr="00004128" w:rsidDel="00004128">
          <w:rPr>
            <w:i/>
            <w:iCs/>
            <w:rPrChange w:id="30" w:author="ayres major" w:date="2022-04-24T21:43:00Z">
              <w:rPr/>
            </w:rPrChange>
          </w:rPr>
          <w:delText xml:space="preserve">. </w:delText>
        </w:r>
      </w:del>
      <w:r w:rsidR="00B47B4A" w:rsidRPr="00004128">
        <w:rPr>
          <w:i/>
          <w:iCs/>
          <w:rPrChange w:id="31" w:author="ayres major" w:date="2022-04-24T21:43:00Z">
            <w:rPr/>
          </w:rPrChange>
        </w:rPr>
        <w:t>getElementById</w:t>
      </w:r>
      <w:proofErr w:type="spellEnd"/>
      <w:r w:rsidR="00B40046">
        <w:t xml:space="preserve"> </w:t>
      </w:r>
      <w:del w:id="32" w:author="ayres major" w:date="2022-04-24T21:43:00Z">
        <w:r w:rsidR="00B40046" w:rsidDel="00004128">
          <w:delText>e</w:delText>
        </w:r>
      </w:del>
      <w:r w:rsidR="00B40046">
        <w:t xml:space="preserve"> lhe é atribuído</w:t>
      </w:r>
      <w:ins w:id="33" w:author="ayres major" w:date="2022-04-24T21:43:00Z">
        <w:r w:rsidR="00004128">
          <w:t xml:space="preserve"> a</w:t>
        </w:r>
      </w:ins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18D75B77" w14:textId="32EE4ABA" w:rsidR="00007ACB" w:rsidRDefault="00703DFE" w:rsidP="00961715">
      <w:pPr>
        <w:rPr>
          <w:ins w:id="34" w:author="ayres major" w:date="2022-04-24T23:53:00Z"/>
        </w:rPr>
      </w:pPr>
      <w:r>
        <w:lastRenderedPageBreak/>
        <w:t xml:space="preserve"> </w:t>
      </w:r>
      <w:ins w:id="35" w:author="ayres major" w:date="2022-04-24T23:53:00Z">
        <w:r w:rsidR="00007ACB">
          <w:t>E outras variáveis que serão utilizadas mais a frente: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rPr>
          <w:ins w:id="36" w:author="ayres major" w:date="2022-04-24T23:53:00Z"/>
        </w:trPr>
        <w:tc>
          <w:tcPr>
            <w:tcW w:w="9060" w:type="dxa"/>
          </w:tcPr>
          <w:p w14:paraId="11F81200" w14:textId="77777777" w:rsidR="00007ACB" w:rsidRPr="00007ACB" w:rsidRDefault="00007ACB" w:rsidP="00007ACB">
            <w:pPr>
              <w:rPr>
                <w:ins w:id="37" w:author="ayres major" w:date="2022-04-24T23:53:00Z"/>
                <w:rFonts w:ascii="Consolas" w:hAnsi="Consolas"/>
                <w:rPrChange w:id="38" w:author="ayres major" w:date="2022-04-24T23:54:00Z">
                  <w:rPr>
                    <w:ins w:id="39" w:author="ayres major" w:date="2022-04-24T23:53:00Z"/>
                  </w:rPr>
                </w:rPrChange>
              </w:rPr>
            </w:pPr>
            <w:proofErr w:type="spellStart"/>
            <w:ins w:id="40" w:author="ayres major" w:date="2022-04-24T23:53:00Z">
              <w:r w:rsidRPr="00007ACB">
                <w:rPr>
                  <w:rFonts w:ascii="Consolas" w:hAnsi="Consolas"/>
                  <w:rPrChange w:id="41" w:author="ayres major" w:date="2022-04-24T23:54:00Z">
                    <w:rPr/>
                  </w:rPrChange>
                </w:rPr>
                <w:t>let</w:t>
              </w:r>
              <w:proofErr w:type="spellEnd"/>
              <w:r w:rsidRPr="00007ACB">
                <w:rPr>
                  <w:rFonts w:ascii="Consolas" w:hAnsi="Consolas"/>
                  <w:rPrChange w:id="42" w:author="ayres major" w:date="2022-04-24T23:54:00Z">
                    <w:rPr/>
                  </w:rPrChange>
                </w:rPr>
                <w:t xml:space="preserve"> </w:t>
              </w:r>
              <w:proofErr w:type="spellStart"/>
              <w:r w:rsidRPr="00007ACB">
                <w:rPr>
                  <w:rFonts w:ascii="Consolas" w:hAnsi="Consolas"/>
                  <w:rPrChange w:id="43" w:author="ayres major" w:date="2022-04-24T23:54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44" w:author="ayres major" w:date="2022-04-24T23:54:00Z">
                    <w:rPr/>
                  </w:rPrChange>
                </w:rPr>
                <w:t xml:space="preserve"> = "";</w:t>
              </w:r>
            </w:ins>
          </w:p>
          <w:p w14:paraId="74D73E6E" w14:textId="77777777" w:rsidR="00007ACB" w:rsidRPr="00007ACB" w:rsidRDefault="00007ACB" w:rsidP="00007ACB">
            <w:pPr>
              <w:rPr>
                <w:ins w:id="45" w:author="ayres major" w:date="2022-04-24T23:53:00Z"/>
                <w:rFonts w:ascii="Consolas" w:hAnsi="Consolas"/>
                <w:rPrChange w:id="46" w:author="ayres major" w:date="2022-04-24T23:54:00Z">
                  <w:rPr>
                    <w:ins w:id="47" w:author="ayres major" w:date="2022-04-24T23:53:00Z"/>
                  </w:rPr>
                </w:rPrChange>
              </w:rPr>
            </w:pPr>
            <w:ins w:id="48" w:author="ayres major" w:date="2022-04-24T23:53:00Z">
              <w:r w:rsidRPr="00007ACB">
                <w:rPr>
                  <w:rFonts w:ascii="Consolas" w:hAnsi="Consolas"/>
                  <w:rPrChange w:id="49" w:author="ayres major" w:date="2022-04-24T23:54:00Z">
                    <w:rPr/>
                  </w:rPrChange>
                </w:rPr>
                <w:t>var jogador = 7;</w:t>
              </w:r>
            </w:ins>
          </w:p>
          <w:p w14:paraId="0082E959" w14:textId="77777777" w:rsidR="00007ACB" w:rsidRPr="00007ACB" w:rsidRDefault="00007ACB" w:rsidP="00007ACB">
            <w:pPr>
              <w:rPr>
                <w:ins w:id="50" w:author="ayres major" w:date="2022-04-24T23:53:00Z"/>
                <w:rFonts w:ascii="Consolas" w:hAnsi="Consolas"/>
                <w:rPrChange w:id="51" w:author="ayres major" w:date="2022-04-24T23:54:00Z">
                  <w:rPr>
                    <w:ins w:id="52" w:author="ayres major" w:date="2022-04-24T23:53:00Z"/>
                  </w:rPr>
                </w:rPrChange>
              </w:rPr>
            </w:pPr>
            <w:proofErr w:type="spellStart"/>
            <w:ins w:id="53" w:author="ayres major" w:date="2022-04-24T23:53:00Z">
              <w:r w:rsidRPr="00007ACB">
                <w:rPr>
                  <w:rFonts w:ascii="Consolas" w:hAnsi="Consolas"/>
                  <w:rPrChange w:id="54" w:author="ayres major" w:date="2022-04-24T23:54:00Z">
                    <w:rPr/>
                  </w:rPrChange>
                </w:rPr>
                <w:t>let</w:t>
              </w:r>
              <w:proofErr w:type="spellEnd"/>
              <w:r w:rsidRPr="00007ACB">
                <w:rPr>
                  <w:rFonts w:ascii="Consolas" w:hAnsi="Consolas"/>
                  <w:rPrChange w:id="55" w:author="ayres major" w:date="2022-04-24T23:54:00Z">
                    <w:rPr/>
                  </w:rPrChange>
                </w:rPr>
                <w:t xml:space="preserve"> computador = </w:t>
              </w:r>
              <w:proofErr w:type="spellStart"/>
              <w:proofErr w:type="gramStart"/>
              <w:r w:rsidRPr="00007ACB">
                <w:rPr>
                  <w:rFonts w:ascii="Consolas" w:hAnsi="Consolas"/>
                  <w:rPrChange w:id="56" w:author="ayres major" w:date="2022-04-24T23:54:00Z">
                    <w:rPr/>
                  </w:rPrChange>
                </w:rPr>
                <w:t>randint</w:t>
              </w:r>
              <w:proofErr w:type="spellEnd"/>
              <w:r w:rsidRPr="00007ACB">
                <w:rPr>
                  <w:rFonts w:ascii="Consolas" w:hAnsi="Consolas"/>
                  <w:rPrChange w:id="57" w:author="ayres major" w:date="2022-04-24T23:54:00Z">
                    <w:rPr/>
                  </w:rPrChange>
                </w:rPr>
                <w:t>(</w:t>
              </w:r>
              <w:proofErr w:type="gramEnd"/>
              <w:r w:rsidRPr="00007ACB">
                <w:rPr>
                  <w:rFonts w:ascii="Consolas" w:hAnsi="Consolas"/>
                  <w:rPrChange w:id="58" w:author="ayres major" w:date="2022-04-24T23:54:00Z">
                    <w:rPr/>
                  </w:rPrChange>
                </w:rPr>
                <w:t>0, 3)</w:t>
              </w:r>
            </w:ins>
          </w:p>
          <w:p w14:paraId="358B3C45" w14:textId="393EA9DD" w:rsidR="00007ACB" w:rsidRDefault="00007ACB" w:rsidP="00007ACB">
            <w:pPr>
              <w:rPr>
                <w:ins w:id="59" w:author="ayres major" w:date="2022-04-24T23:53:00Z"/>
              </w:rPr>
            </w:pPr>
            <w:ins w:id="60" w:author="ayres major" w:date="2022-04-24T23:53:00Z">
              <w:r w:rsidRPr="00007ACB">
                <w:rPr>
                  <w:rFonts w:ascii="Consolas" w:hAnsi="Consolas"/>
                  <w:rPrChange w:id="61" w:author="ayres major" w:date="2022-04-24T23:54:00Z">
                    <w:rPr/>
                  </w:rPrChange>
                </w:rPr>
                <w:t>var t = 0;</w:t>
              </w:r>
            </w:ins>
          </w:p>
        </w:tc>
      </w:tr>
    </w:tbl>
    <w:p w14:paraId="7AB5993C" w14:textId="77777777" w:rsidR="00007ACB" w:rsidRDefault="00007ACB" w:rsidP="00961715"/>
    <w:p w14:paraId="3E223278" w14:textId="624FD9DD" w:rsidR="006F50DE" w:rsidDel="00376715" w:rsidRDefault="00415C28" w:rsidP="00D96AA7">
      <w:pPr>
        <w:rPr>
          <w:del w:id="62" w:author="ayres major" w:date="2022-04-24T21:08:00Z"/>
        </w:rPr>
      </w:pPr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del w:id="63" w:author="ayres major" w:date="2022-04-24T21:05:00Z">
        <w:r w:rsidR="006F50DE" w:rsidDel="00083991">
          <w:delText>vermerlha</w:delText>
        </w:r>
      </w:del>
      <w:ins w:id="64" w:author="ayres major" w:date="2022-04-24T21:05:00Z">
        <w:r w:rsidR="00083991">
          <w:t>vermelha</w:t>
        </w:r>
      </w:ins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del w:id="65" w:author="ayres major" w:date="2022-04-24T20:52:00Z">
        <w:r w:rsidR="00F50F01" w:rsidDel="009541F4">
          <w:delText>hover  da</w:delText>
        </w:r>
      </w:del>
      <w:proofErr w:type="spellStart"/>
      <w:ins w:id="66" w:author="ayres major" w:date="2022-04-24T20:52:00Z">
        <w:r w:rsidR="009541F4">
          <w:t>hover</w:t>
        </w:r>
        <w:proofErr w:type="spellEnd"/>
        <w:r w:rsidR="009541F4">
          <w:t xml:space="preserve"> da</w:t>
        </w:r>
      </w:ins>
      <w:r w:rsidR="00F50F01">
        <w:t xml:space="preserve"> CSS proporciona. </w:t>
      </w:r>
      <w:ins w:id="67" w:author="ayres major" w:date="2022-04-24T20:52:00Z">
        <w:r w:rsidR="009541F4">
          <w:t>Como est</w:t>
        </w:r>
      </w:ins>
      <w:ins w:id="68" w:author="ayres major" w:date="2022-04-24T21:44:00Z">
        <w:r w:rsidR="00004128">
          <w:t>a</w:t>
        </w:r>
      </w:ins>
      <w:ins w:id="69" w:author="ayres major" w:date="2022-04-24T20:52:00Z">
        <w:r w:rsidR="009541F4">
          <w:t xml:space="preserve"> </w:t>
        </w:r>
        <w:proofErr w:type="spellStart"/>
        <w:r w:rsidR="009541F4">
          <w:t>pseudo-classe</w:t>
        </w:r>
      </w:ins>
      <w:proofErr w:type="spellEnd"/>
      <w:ins w:id="70" w:author="ayres major" w:date="2022-04-24T20:53:00Z">
        <w:r w:rsidR="009541F4">
          <w:t xml:space="preserve"> não poderia ser utili</w:t>
        </w:r>
      </w:ins>
      <w:ins w:id="71" w:author="ayres major" w:date="2022-04-24T20:54:00Z">
        <w:r w:rsidR="009541F4">
          <w:t xml:space="preserve">zada já que esse efeito só é </w:t>
        </w:r>
      </w:ins>
      <w:ins w:id="72" w:author="ayres major" w:date="2022-04-24T20:55:00Z">
        <w:r w:rsidR="009541F4">
          <w:t>necessário no momento da seleção, a opção seria recriar em JS. P</w:t>
        </w:r>
      </w:ins>
      <w:ins w:id="73" w:author="ayres major" w:date="2022-04-24T20:56:00Z">
        <w:r w:rsidR="009541F4">
          <w:t>ara tal, f</w:t>
        </w:r>
      </w:ins>
      <w:ins w:id="74" w:author="ayres major" w:date="2022-04-24T20:58:00Z">
        <w:r w:rsidR="004E4D98">
          <w:t>o</w:t>
        </w:r>
      </w:ins>
      <w:ins w:id="75" w:author="ayres major" w:date="2022-04-24T21:07:00Z">
        <w:r w:rsidR="00AC4CF9">
          <w:t>ram</w:t>
        </w:r>
      </w:ins>
      <w:ins w:id="76" w:author="ayres major" w:date="2022-04-24T20:58:00Z">
        <w:r w:rsidR="004E4D98">
          <w:t xml:space="preserve"> utilizado</w:t>
        </w:r>
      </w:ins>
      <w:ins w:id="77" w:author="ayres major" w:date="2022-04-24T21:07:00Z">
        <w:r w:rsidR="00AC4CF9">
          <w:t>s</w:t>
        </w:r>
      </w:ins>
      <w:ins w:id="78" w:author="ayres major" w:date="2022-04-24T20:58:00Z">
        <w:r w:rsidR="004E4D98">
          <w:t xml:space="preserve"> dois </w:t>
        </w:r>
      </w:ins>
      <w:ins w:id="79" w:author="ayres major" w:date="2022-04-24T20:59:00Z">
        <w:r w:rsidR="004E4D98">
          <w:t>eventos:</w:t>
        </w:r>
      </w:ins>
      <w:ins w:id="80" w:author="ayres major" w:date="2022-04-24T21:08:00Z">
        <w:r w:rsidR="00AC4CF9">
          <w:t xml:space="preserve"> </w:t>
        </w:r>
        <w:proofErr w:type="spellStart"/>
        <w:r w:rsidR="00AC4CF9">
          <w:rPr>
            <w:i/>
            <w:iCs/>
          </w:rPr>
          <w:t>onmouseenter</w:t>
        </w:r>
      </w:ins>
      <w:proofErr w:type="spellEnd"/>
      <w:ins w:id="81" w:author="ayres major" w:date="2022-04-24T21:13:00Z">
        <w:r w:rsidR="00591E10">
          <w:rPr>
            <w:i/>
            <w:iCs/>
          </w:rPr>
          <w:t xml:space="preserve"> </w:t>
        </w:r>
      </w:ins>
      <w:ins w:id="82" w:author="ayres major" w:date="2022-04-24T21:08:00Z">
        <w:r w:rsidR="00AC4CF9">
          <w:t>(</w:t>
        </w:r>
      </w:ins>
      <w:ins w:id="83" w:author="ayres major" w:date="2022-04-24T21:12:00Z">
        <w:r w:rsidR="00591E10">
          <w:t xml:space="preserve">evento </w:t>
        </w:r>
      </w:ins>
      <w:ins w:id="84" w:author="ayres major" w:date="2022-04-24T21:13:00Z">
        <w:r w:rsidR="00591E10">
          <w:t xml:space="preserve">disparado quando o cursor </w:t>
        </w:r>
      </w:ins>
      <w:proofErr w:type="gramStart"/>
      <w:ins w:id="85" w:author="ayres major" w:date="2022-04-24T21:17:00Z">
        <w:r w:rsidR="003530F4">
          <w:t>move-se</w:t>
        </w:r>
        <w:proofErr w:type="gramEnd"/>
        <w:r w:rsidR="003530F4">
          <w:t xml:space="preserve"> para </w:t>
        </w:r>
      </w:ins>
      <w:ins w:id="86" w:author="ayres major" w:date="2022-04-24T21:13:00Z">
        <w:r w:rsidR="00591E10">
          <w:t>dentro do elemento)</w:t>
        </w:r>
      </w:ins>
      <w:ins w:id="87" w:author="ayres major" w:date="2022-04-24T21:08:00Z">
        <w:r w:rsidR="00AC4CF9">
          <w:rPr>
            <w:i/>
            <w:iCs/>
          </w:rPr>
          <w:t xml:space="preserve"> </w:t>
        </w:r>
        <w:r w:rsidR="00AC4CF9" w:rsidRPr="00AC4CF9">
          <w:rPr>
            <w:rPrChange w:id="88" w:author="ayres major" w:date="2022-04-24T21:08:00Z">
              <w:rPr>
                <w:i/>
                <w:iCs/>
              </w:rPr>
            </w:rPrChange>
          </w:rPr>
          <w:t>e</w:t>
        </w:r>
      </w:ins>
      <w:ins w:id="89" w:author="ayres major" w:date="2022-04-24T20:59:00Z">
        <w:r w:rsidR="004E4D98" w:rsidRPr="00AC4CF9">
          <w:t xml:space="preserve"> </w:t>
        </w:r>
      </w:ins>
      <w:proofErr w:type="spellStart"/>
      <w:ins w:id="90" w:author="ayres major" w:date="2022-04-24T21:08:00Z">
        <w:r w:rsidR="00AC4CF9" w:rsidRPr="00AC4CF9">
          <w:rPr>
            <w:i/>
            <w:iCs/>
            <w:rPrChange w:id="91" w:author="ayres major" w:date="2022-04-24T21:08:00Z">
              <w:rPr/>
            </w:rPrChange>
          </w:rPr>
          <w:t>onmouseleave</w:t>
        </w:r>
        <w:proofErr w:type="spellEnd"/>
        <w:r w:rsidR="00AC4CF9">
          <w:t xml:space="preserve"> </w:t>
        </w:r>
      </w:ins>
      <w:ins w:id="92" w:author="ayres major" w:date="2022-04-24T21:13:00Z">
        <w:r w:rsidR="00591E10">
          <w:t>(</w:t>
        </w:r>
      </w:ins>
      <w:ins w:id="93" w:author="ayres major" w:date="2022-04-24T21:17:00Z">
        <w:r w:rsidR="003530F4">
          <w:t xml:space="preserve">inverso do </w:t>
        </w:r>
        <w:proofErr w:type="spellStart"/>
        <w:r w:rsidR="003530F4">
          <w:t>onmouseenter</w:t>
        </w:r>
      </w:ins>
      <w:proofErr w:type="spellEnd"/>
      <w:ins w:id="94" w:author="ayres major" w:date="2022-04-24T21:13:00Z">
        <w:r w:rsidR="00591E10">
          <w:t>)</w:t>
        </w:r>
        <w:r w:rsidR="00591E10">
          <w:rPr>
            <w:i/>
            <w:iCs/>
          </w:rPr>
          <w:t xml:space="preserve"> </w:t>
        </w:r>
      </w:ins>
      <w:ins w:id="95" w:author="ayres major" w:date="2022-04-24T21:44:00Z">
        <w:r w:rsidR="00004128">
          <w:t>juntamente com</w:t>
        </w:r>
      </w:ins>
      <w:ins w:id="96" w:author="ayres major" w:date="2022-04-24T21:15:00Z">
        <w:r w:rsidR="00591E10">
          <w:t xml:space="preserve"> duas animações </w:t>
        </w:r>
        <w:proofErr w:type="spellStart"/>
        <w:r w:rsidR="00591E10">
          <w:rPr>
            <w:i/>
            <w:iCs/>
          </w:rPr>
          <w:t>shadowin</w:t>
        </w:r>
        <w:proofErr w:type="spellEnd"/>
        <w:r w:rsidR="00591E10">
          <w:rPr>
            <w:i/>
            <w:iCs/>
          </w:rPr>
          <w:t xml:space="preserve"> </w:t>
        </w:r>
      </w:ins>
      <w:ins w:id="97" w:author="ayres major" w:date="2022-04-24T21:16:00Z">
        <w:r w:rsidR="00591E10">
          <w:t xml:space="preserve">(aumenta uma sombra vermelha) e </w:t>
        </w:r>
        <w:proofErr w:type="spellStart"/>
        <w:r w:rsidR="00591E10">
          <w:rPr>
            <w:i/>
            <w:iCs/>
          </w:rPr>
          <w:t>shadowout</w:t>
        </w:r>
      </w:ins>
      <w:proofErr w:type="spellEnd"/>
      <w:ins w:id="98" w:author="ayres major" w:date="2022-04-24T21:18:00Z">
        <w:r w:rsidR="003530F4">
          <w:rPr>
            <w:i/>
            <w:iCs/>
          </w:rPr>
          <w:t xml:space="preserve"> </w:t>
        </w:r>
      </w:ins>
      <w:ins w:id="99" w:author="ayres major" w:date="2022-04-24T21:17:00Z">
        <w:r w:rsidR="003530F4">
          <w:t xml:space="preserve">(inverso do </w:t>
        </w:r>
      </w:ins>
      <w:proofErr w:type="spellStart"/>
      <w:ins w:id="100" w:author="ayres major" w:date="2022-04-24T21:18:00Z">
        <w:r w:rsidR="003530F4">
          <w:rPr>
            <w:i/>
            <w:iCs/>
          </w:rPr>
          <w:t>shadowin</w:t>
        </w:r>
        <w:proofErr w:type="spellEnd"/>
        <w:r w:rsidR="003530F4">
          <w:t>)</w:t>
        </w:r>
      </w:ins>
      <w:ins w:id="101" w:author="ayres major" w:date="2022-04-24T21:19:00Z">
        <w:r w:rsidR="003530F4">
          <w:t xml:space="preserve">. Com isso bastava adicionar </w:t>
        </w:r>
      </w:ins>
      <w:ins w:id="102" w:author="ayres major" w:date="2022-04-24T21:20:00Z">
        <w:r w:rsidR="003530F4">
          <w:t>criar funções para dar ao elemento</w:t>
        </w:r>
      </w:ins>
      <w:ins w:id="103" w:author="ayres major" w:date="2022-04-24T21:45:00Z">
        <w:r w:rsidR="00004128">
          <w:t xml:space="preserve"> que teve os eventos</w:t>
        </w:r>
      </w:ins>
      <w:ins w:id="104" w:author="ayres major" w:date="2022-04-24T21:22:00Z">
        <w:r w:rsidR="00376715">
          <w:t xml:space="preserve"> </w:t>
        </w:r>
      </w:ins>
      <w:ins w:id="105" w:author="ayres major" w:date="2022-04-24T21:23:00Z">
        <w:r w:rsidR="00376715">
          <w:t>“</w:t>
        </w:r>
      </w:ins>
      <w:ins w:id="106" w:author="ayres major" w:date="2022-04-24T21:45:00Z">
        <w:r w:rsidR="00004128">
          <w:t>disparados</w:t>
        </w:r>
      </w:ins>
      <w:ins w:id="107" w:author="ayres major" w:date="2022-04-24T21:23:00Z">
        <w:r w:rsidR="00376715">
          <w:t>”</w:t>
        </w:r>
      </w:ins>
      <w:ins w:id="108" w:author="ayres major" w:date="2022-04-24T21:20:00Z">
        <w:r w:rsidR="003530F4">
          <w:t xml:space="preserve"> </w:t>
        </w:r>
      </w:ins>
      <w:ins w:id="109" w:author="ayres major" w:date="2022-04-24T21:21:00Z">
        <w:r w:rsidR="003530F4">
          <w:t xml:space="preserve">as </w:t>
        </w:r>
      </w:ins>
      <w:proofErr w:type="spellStart"/>
      <w:ins w:id="110" w:author="ayres major" w:date="2022-04-24T21:23:00Z">
        <w:r w:rsidR="00376715">
          <w:t>respectivas</w:t>
        </w:r>
        <w:proofErr w:type="spellEnd"/>
        <w:r w:rsidR="00376715">
          <w:t xml:space="preserve"> </w:t>
        </w:r>
      </w:ins>
      <w:ins w:id="111" w:author="ayres major" w:date="2022-04-24T21:21:00Z">
        <w:r w:rsidR="003530F4">
          <w:t>animações</w:t>
        </w:r>
      </w:ins>
      <w:ins w:id="112" w:author="ayres major" w:date="2022-04-24T21:23:00Z">
        <w:r w:rsidR="00376715">
          <w:t>:</w:t>
        </w:r>
      </w:ins>
      <w:del w:id="113" w:author="ayres major" w:date="2022-04-24T20:52:00Z">
        <w:r w:rsidR="00F50F01" w:rsidDel="009541F4">
          <w:delText xml:space="preserve">A </w:delText>
        </w:r>
      </w:del>
    </w:p>
    <w:p w14:paraId="644DC437" w14:textId="166D5EDB" w:rsidR="00376715" w:rsidRDefault="00376715" w:rsidP="00961715">
      <w:pPr>
        <w:rPr>
          <w:ins w:id="114" w:author="ayres major" w:date="2022-04-24T21:23:00Z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rPr>
          <w:ins w:id="115" w:author="ayres major" w:date="2022-04-24T21:23:00Z"/>
        </w:trPr>
        <w:tc>
          <w:tcPr>
            <w:tcW w:w="9060" w:type="dxa"/>
          </w:tcPr>
          <w:p w14:paraId="3A196CA6" w14:textId="77777777" w:rsidR="00376715" w:rsidRPr="00376715" w:rsidRDefault="00376715" w:rsidP="00376715">
            <w:pPr>
              <w:rPr>
                <w:ins w:id="116" w:author="ayres major" w:date="2022-04-24T21:24:00Z"/>
                <w:rFonts w:ascii="Consolas" w:hAnsi="Consolas"/>
                <w:rPrChange w:id="117" w:author="ayres major" w:date="2022-04-24T21:24:00Z">
                  <w:rPr>
                    <w:ins w:id="118" w:author="ayres major" w:date="2022-04-24T21:24:00Z"/>
                  </w:rPr>
                </w:rPrChange>
              </w:rPr>
            </w:pPr>
            <w:proofErr w:type="spellStart"/>
            <w:ins w:id="119" w:author="ayres major" w:date="2022-04-24T21:24:00Z">
              <w:r w:rsidRPr="00376715">
                <w:rPr>
                  <w:rFonts w:ascii="Consolas" w:hAnsi="Consolas"/>
                  <w:rPrChange w:id="120" w:author="ayres major" w:date="2022-04-24T21:24:00Z">
                    <w:rPr/>
                  </w:rPrChange>
                </w:rPr>
                <w:t>function</w:t>
              </w:r>
              <w:proofErr w:type="spellEnd"/>
              <w:r w:rsidRPr="00376715">
                <w:rPr>
                  <w:rFonts w:ascii="Consolas" w:hAnsi="Consolas"/>
                  <w:rPrChange w:id="121" w:author="ayres major" w:date="2022-04-24T21:24:00Z">
                    <w:rPr/>
                  </w:rPrChange>
                </w:rPr>
                <w:t xml:space="preserve"> entrar(</w:t>
              </w:r>
              <w:proofErr w:type="spellStart"/>
              <w:r w:rsidRPr="00376715">
                <w:rPr>
                  <w:rFonts w:ascii="Consolas" w:hAnsi="Consolas"/>
                  <w:rPrChange w:id="122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23" w:author="ayres major" w:date="2022-04-24T21:24:00Z">
                    <w:rPr/>
                  </w:rPrChange>
                </w:rPr>
                <w:t>) {</w:t>
              </w:r>
            </w:ins>
          </w:p>
          <w:p w14:paraId="7C69E881" w14:textId="77777777" w:rsidR="00376715" w:rsidRPr="00376715" w:rsidRDefault="00376715" w:rsidP="00376715">
            <w:pPr>
              <w:rPr>
                <w:ins w:id="124" w:author="ayres major" w:date="2022-04-24T21:24:00Z"/>
                <w:rFonts w:ascii="Consolas" w:hAnsi="Consolas"/>
                <w:rPrChange w:id="125" w:author="ayres major" w:date="2022-04-24T21:24:00Z">
                  <w:rPr>
                    <w:ins w:id="126" w:author="ayres major" w:date="2022-04-24T21:24:00Z"/>
                  </w:rPr>
                </w:rPrChange>
              </w:rPr>
            </w:pPr>
            <w:ins w:id="127" w:author="ayres major" w:date="2022-04-24T21:24:00Z">
              <w:r w:rsidRPr="00376715">
                <w:rPr>
                  <w:rFonts w:ascii="Consolas" w:hAnsi="Consolas"/>
                  <w:rPrChange w:id="128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129" w:author="ayres major" w:date="2022-04-24T21:24:00Z">
                    <w:rPr/>
                  </w:rPrChange>
                </w:rPr>
                <w:t>let</w:t>
              </w:r>
              <w:proofErr w:type="spellEnd"/>
              <w:r w:rsidRPr="00376715">
                <w:rPr>
                  <w:rFonts w:ascii="Consolas" w:hAnsi="Consolas"/>
                  <w:rPrChange w:id="130" w:author="ayres major" w:date="2022-04-24T21:24:00Z">
                    <w:rPr/>
                  </w:rPrChange>
                </w:rPr>
                <w:t xml:space="preserve"> algo =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31" w:author="ayres major" w:date="2022-04-24T21:24:00Z">
                    <w:rPr/>
                  </w:rPrChange>
                </w:rPr>
                <w:t>document.getElementById</w:t>
              </w:r>
              <w:proofErr w:type="spellEnd"/>
              <w:proofErr w:type="gramEnd"/>
              <w:r w:rsidRPr="00376715">
                <w:rPr>
                  <w:rFonts w:ascii="Consolas" w:hAnsi="Consolas"/>
                  <w:rPrChange w:id="132" w:author="ayres major" w:date="2022-04-24T21:24:00Z">
                    <w:rPr/>
                  </w:rPrChange>
                </w:rPr>
                <w:t>(</w:t>
              </w:r>
              <w:proofErr w:type="spellStart"/>
              <w:r w:rsidRPr="00376715">
                <w:rPr>
                  <w:rFonts w:ascii="Consolas" w:hAnsi="Consolas"/>
                  <w:rPrChange w:id="133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34" w:author="ayres major" w:date="2022-04-24T21:24:00Z">
                    <w:rPr/>
                  </w:rPrChange>
                </w:rPr>
                <w:t>);</w:t>
              </w:r>
            </w:ins>
          </w:p>
          <w:p w14:paraId="060992A8" w14:textId="77777777" w:rsidR="00376715" w:rsidRPr="00376715" w:rsidRDefault="00376715" w:rsidP="00376715">
            <w:pPr>
              <w:rPr>
                <w:ins w:id="135" w:author="ayres major" w:date="2022-04-24T21:24:00Z"/>
                <w:rFonts w:ascii="Consolas" w:hAnsi="Consolas"/>
                <w:rPrChange w:id="136" w:author="ayres major" w:date="2022-04-24T21:24:00Z">
                  <w:rPr>
                    <w:ins w:id="137" w:author="ayres major" w:date="2022-04-24T21:24:00Z"/>
                  </w:rPr>
                </w:rPrChange>
              </w:rPr>
            </w:pPr>
            <w:ins w:id="138" w:author="ayres major" w:date="2022-04-24T21:24:00Z">
              <w:r w:rsidRPr="00376715">
                <w:rPr>
                  <w:rFonts w:ascii="Consolas" w:hAnsi="Consolas"/>
                  <w:rPrChange w:id="139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40" w:author="ayres major" w:date="2022-04-24T21:24:00Z">
                    <w:rPr/>
                  </w:rPrChange>
                </w:rPr>
                <w:t>algo.style</w:t>
              </w:r>
              <w:proofErr w:type="gramEnd"/>
              <w:r w:rsidRPr="00376715">
                <w:rPr>
                  <w:rFonts w:ascii="Consolas" w:hAnsi="Consolas"/>
                  <w:rPrChange w:id="141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42" w:author="ayres major" w:date="2022-04-24T21:24:00Z">
                    <w:rPr/>
                  </w:rPrChange>
                </w:rPr>
                <w:t xml:space="preserve"> = "</w:t>
              </w:r>
              <w:proofErr w:type="spellStart"/>
              <w:r w:rsidRPr="00376715">
                <w:rPr>
                  <w:rFonts w:ascii="Consolas" w:hAnsi="Consolas"/>
                  <w:rPrChange w:id="143" w:author="ayres major" w:date="2022-04-24T21:24:00Z">
                    <w:rPr/>
                  </w:rPrChange>
                </w:rPr>
                <w:t>aumentartxt</w:t>
              </w:r>
              <w:proofErr w:type="spellEnd"/>
              <w:r w:rsidRPr="00376715">
                <w:rPr>
                  <w:rFonts w:ascii="Consolas" w:hAnsi="Consolas"/>
                  <w:rPrChange w:id="144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145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46" w:author="ayres major" w:date="2022-04-24T21:24:00Z">
                    <w:rPr/>
                  </w:rPrChange>
                </w:rPr>
                <w:t>";</w:t>
              </w:r>
            </w:ins>
          </w:p>
          <w:p w14:paraId="384BD8D3" w14:textId="77777777" w:rsidR="00376715" w:rsidRPr="00376715" w:rsidRDefault="00376715" w:rsidP="00376715">
            <w:pPr>
              <w:rPr>
                <w:ins w:id="147" w:author="ayres major" w:date="2022-04-24T21:24:00Z"/>
                <w:rFonts w:ascii="Consolas" w:hAnsi="Consolas"/>
                <w:rPrChange w:id="148" w:author="ayres major" w:date="2022-04-24T21:24:00Z">
                  <w:rPr>
                    <w:ins w:id="149" w:author="ayres major" w:date="2022-04-24T21:24:00Z"/>
                  </w:rPr>
                </w:rPrChange>
              </w:rPr>
            </w:pPr>
            <w:ins w:id="150" w:author="ayres major" w:date="2022-04-24T21:24:00Z">
              <w:r w:rsidRPr="00376715">
                <w:rPr>
                  <w:rFonts w:ascii="Consolas" w:hAnsi="Consolas"/>
                  <w:rPrChange w:id="151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152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153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154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55" w:author="ayres major" w:date="2022-04-24T21:24:00Z">
                    <w:rPr/>
                  </w:rPrChange>
                </w:rPr>
                <w:t xml:space="preserve"> == "pedra" || </w:t>
              </w:r>
              <w:proofErr w:type="spellStart"/>
              <w:r w:rsidRPr="00376715">
                <w:rPr>
                  <w:rFonts w:ascii="Consolas" w:hAnsi="Consolas"/>
                  <w:rPrChange w:id="156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57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158" w:author="ayres major" w:date="2022-04-24T21:24:00Z">
                    <w:rPr/>
                  </w:rPrChange>
                </w:rPr>
                <w:t>pedraimg</w:t>
              </w:r>
              <w:proofErr w:type="spellEnd"/>
              <w:r w:rsidRPr="00376715">
                <w:rPr>
                  <w:rFonts w:ascii="Consolas" w:hAnsi="Consolas"/>
                  <w:rPrChange w:id="159" w:author="ayres major" w:date="2022-04-24T21:24:00Z">
                    <w:rPr/>
                  </w:rPrChange>
                </w:rPr>
                <w:t>") {</w:t>
              </w:r>
            </w:ins>
          </w:p>
          <w:p w14:paraId="50C9ED6B" w14:textId="77777777" w:rsidR="00376715" w:rsidRPr="00376715" w:rsidRDefault="00376715" w:rsidP="00376715">
            <w:pPr>
              <w:rPr>
                <w:ins w:id="160" w:author="ayres major" w:date="2022-04-24T21:24:00Z"/>
                <w:rFonts w:ascii="Consolas" w:hAnsi="Consolas"/>
                <w:rPrChange w:id="161" w:author="ayres major" w:date="2022-04-24T21:24:00Z">
                  <w:rPr>
                    <w:ins w:id="162" w:author="ayres major" w:date="2022-04-24T21:24:00Z"/>
                  </w:rPr>
                </w:rPrChange>
              </w:rPr>
            </w:pPr>
            <w:ins w:id="163" w:author="ayres major" w:date="2022-04-24T21:24:00Z">
              <w:r w:rsidRPr="00376715">
                <w:rPr>
                  <w:rFonts w:ascii="Consolas" w:hAnsi="Consolas"/>
                  <w:rPrChange w:id="164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65" w:author="ayres major" w:date="2022-04-24T21:24:00Z">
                    <w:rPr/>
                  </w:rPrChange>
                </w:rPr>
                <w:t>pedraimg.style</w:t>
              </w:r>
              <w:proofErr w:type="gramEnd"/>
              <w:r w:rsidRPr="00376715">
                <w:rPr>
                  <w:rFonts w:ascii="Consolas" w:hAnsi="Consolas"/>
                  <w:rPrChange w:id="166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67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6DA608BF" w14:textId="77777777" w:rsidR="00376715" w:rsidRPr="00376715" w:rsidRDefault="00376715" w:rsidP="00376715">
            <w:pPr>
              <w:rPr>
                <w:ins w:id="168" w:author="ayres major" w:date="2022-04-24T21:24:00Z"/>
                <w:rFonts w:ascii="Consolas" w:hAnsi="Consolas"/>
                <w:rPrChange w:id="169" w:author="ayres major" w:date="2022-04-24T21:24:00Z">
                  <w:rPr>
                    <w:ins w:id="170" w:author="ayres major" w:date="2022-04-24T21:24:00Z"/>
                  </w:rPr>
                </w:rPrChange>
              </w:rPr>
            </w:pPr>
            <w:ins w:id="171" w:author="ayres major" w:date="2022-04-24T21:24:00Z">
              <w:r w:rsidRPr="00376715">
                <w:rPr>
                  <w:rFonts w:ascii="Consolas" w:hAnsi="Consolas"/>
                  <w:rPrChange w:id="172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173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174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75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176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177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178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179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80" w:author="ayres major" w:date="2022-04-24T21:24:00Z">
                    <w:rPr/>
                  </w:rPrChange>
                </w:rPr>
                <w:t>";</w:t>
              </w:r>
            </w:ins>
          </w:p>
          <w:p w14:paraId="15AA704A" w14:textId="77777777" w:rsidR="00376715" w:rsidRPr="00376715" w:rsidRDefault="00376715" w:rsidP="00376715">
            <w:pPr>
              <w:rPr>
                <w:ins w:id="181" w:author="ayres major" w:date="2022-04-24T21:24:00Z"/>
                <w:rFonts w:ascii="Consolas" w:hAnsi="Consolas"/>
                <w:rPrChange w:id="182" w:author="ayres major" w:date="2022-04-24T21:24:00Z">
                  <w:rPr>
                    <w:ins w:id="183" w:author="ayres major" w:date="2022-04-24T21:24:00Z"/>
                  </w:rPr>
                </w:rPrChange>
              </w:rPr>
            </w:pPr>
            <w:ins w:id="184" w:author="ayres major" w:date="2022-04-24T21:24:00Z">
              <w:r w:rsidRPr="00376715">
                <w:rPr>
                  <w:rFonts w:ascii="Consolas" w:hAnsi="Consolas"/>
                  <w:rPrChange w:id="185" w:author="ayres major" w:date="2022-04-24T21:24:00Z">
                    <w:rPr/>
                  </w:rPrChange>
                </w:rPr>
                <w:lastRenderedPageBreak/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186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187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88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189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190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91" w:author="ayres major" w:date="2022-04-24T21:24:00Z">
                    <w:rPr/>
                  </w:rPrChange>
                </w:rPr>
                <w:t xml:space="preserve"> == "papel" || </w:t>
              </w:r>
              <w:proofErr w:type="spellStart"/>
              <w:r w:rsidRPr="00376715">
                <w:rPr>
                  <w:rFonts w:ascii="Consolas" w:hAnsi="Consolas"/>
                  <w:rPrChange w:id="192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93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194" w:author="ayres major" w:date="2022-04-24T21:24:00Z">
                    <w:rPr/>
                  </w:rPrChange>
                </w:rPr>
                <w:t>papelimg</w:t>
              </w:r>
              <w:proofErr w:type="spellEnd"/>
              <w:r w:rsidRPr="00376715">
                <w:rPr>
                  <w:rFonts w:ascii="Consolas" w:hAnsi="Consolas"/>
                  <w:rPrChange w:id="195" w:author="ayres major" w:date="2022-04-24T21:24:00Z">
                    <w:rPr/>
                  </w:rPrChange>
                </w:rPr>
                <w:t>") {</w:t>
              </w:r>
            </w:ins>
          </w:p>
          <w:p w14:paraId="46A285BF" w14:textId="77777777" w:rsidR="00376715" w:rsidRPr="00376715" w:rsidRDefault="00376715" w:rsidP="00376715">
            <w:pPr>
              <w:rPr>
                <w:ins w:id="196" w:author="ayres major" w:date="2022-04-24T21:24:00Z"/>
                <w:rFonts w:ascii="Consolas" w:hAnsi="Consolas"/>
                <w:rPrChange w:id="197" w:author="ayres major" w:date="2022-04-24T21:24:00Z">
                  <w:rPr>
                    <w:ins w:id="198" w:author="ayres major" w:date="2022-04-24T21:24:00Z"/>
                  </w:rPr>
                </w:rPrChange>
              </w:rPr>
            </w:pPr>
            <w:ins w:id="199" w:author="ayres major" w:date="2022-04-24T21:24:00Z">
              <w:r w:rsidRPr="00376715">
                <w:rPr>
                  <w:rFonts w:ascii="Consolas" w:hAnsi="Consolas"/>
                  <w:rPrChange w:id="200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01" w:author="ayres major" w:date="2022-04-24T21:24:00Z">
                    <w:rPr/>
                  </w:rPrChange>
                </w:rPr>
                <w:t>papelimg.style</w:t>
              </w:r>
              <w:proofErr w:type="gramEnd"/>
              <w:r w:rsidRPr="00376715">
                <w:rPr>
                  <w:rFonts w:ascii="Consolas" w:hAnsi="Consolas"/>
                  <w:rPrChange w:id="202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03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63F1D96F" w14:textId="77777777" w:rsidR="00376715" w:rsidRPr="00376715" w:rsidRDefault="00376715" w:rsidP="00376715">
            <w:pPr>
              <w:rPr>
                <w:ins w:id="204" w:author="ayres major" w:date="2022-04-24T21:24:00Z"/>
                <w:rFonts w:ascii="Consolas" w:hAnsi="Consolas"/>
                <w:rPrChange w:id="205" w:author="ayres major" w:date="2022-04-24T21:24:00Z">
                  <w:rPr>
                    <w:ins w:id="206" w:author="ayres major" w:date="2022-04-24T21:24:00Z"/>
                  </w:rPr>
                </w:rPrChange>
              </w:rPr>
            </w:pPr>
            <w:ins w:id="207" w:author="ayres major" w:date="2022-04-24T21:24:00Z">
              <w:r w:rsidRPr="00376715">
                <w:rPr>
                  <w:rFonts w:ascii="Consolas" w:hAnsi="Consolas"/>
                  <w:rPrChange w:id="208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209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210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211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212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213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214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215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16" w:author="ayres major" w:date="2022-04-24T21:24:00Z">
                    <w:rPr/>
                  </w:rPrChange>
                </w:rPr>
                <w:t>";</w:t>
              </w:r>
            </w:ins>
          </w:p>
          <w:p w14:paraId="502F6A7D" w14:textId="77777777" w:rsidR="00376715" w:rsidRPr="00376715" w:rsidRDefault="00376715" w:rsidP="00376715">
            <w:pPr>
              <w:rPr>
                <w:ins w:id="217" w:author="ayres major" w:date="2022-04-24T21:24:00Z"/>
                <w:rFonts w:ascii="Consolas" w:hAnsi="Consolas"/>
                <w:rPrChange w:id="218" w:author="ayres major" w:date="2022-04-24T21:24:00Z">
                  <w:rPr>
                    <w:ins w:id="219" w:author="ayres major" w:date="2022-04-24T21:24:00Z"/>
                  </w:rPr>
                </w:rPrChange>
              </w:rPr>
            </w:pPr>
            <w:ins w:id="220" w:author="ayres major" w:date="2022-04-24T21:24:00Z">
              <w:r w:rsidRPr="00376715">
                <w:rPr>
                  <w:rFonts w:ascii="Consolas" w:hAnsi="Consolas"/>
                  <w:rPrChange w:id="221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222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223" w:author="ayres major" w:date="2022-04-24T21:24:00Z">
                    <w:rPr/>
                  </w:rPrChange>
                </w:rPr>
                <w:t xml:space="preserve"> {</w:t>
              </w:r>
            </w:ins>
          </w:p>
          <w:p w14:paraId="46151E38" w14:textId="77777777" w:rsidR="00376715" w:rsidRPr="00376715" w:rsidRDefault="00376715" w:rsidP="00376715">
            <w:pPr>
              <w:rPr>
                <w:ins w:id="224" w:author="ayres major" w:date="2022-04-24T21:24:00Z"/>
                <w:rFonts w:ascii="Consolas" w:hAnsi="Consolas"/>
                <w:rPrChange w:id="225" w:author="ayres major" w:date="2022-04-24T21:24:00Z">
                  <w:rPr>
                    <w:ins w:id="226" w:author="ayres major" w:date="2022-04-24T21:24:00Z"/>
                  </w:rPr>
                </w:rPrChange>
              </w:rPr>
            </w:pPr>
            <w:ins w:id="227" w:author="ayres major" w:date="2022-04-24T21:24:00Z">
              <w:r w:rsidRPr="00376715">
                <w:rPr>
                  <w:rFonts w:ascii="Consolas" w:hAnsi="Consolas"/>
                  <w:rPrChange w:id="228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29" w:author="ayres major" w:date="2022-04-24T21:24:00Z">
                    <w:rPr/>
                  </w:rPrChange>
                </w:rPr>
                <w:t>tesouraimg.style</w:t>
              </w:r>
              <w:proofErr w:type="gramEnd"/>
              <w:r w:rsidRPr="00376715">
                <w:rPr>
                  <w:rFonts w:ascii="Consolas" w:hAnsi="Consolas"/>
                  <w:rPrChange w:id="230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31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333517E5" w14:textId="77777777" w:rsidR="00376715" w:rsidRPr="00376715" w:rsidRDefault="00376715" w:rsidP="00376715">
            <w:pPr>
              <w:rPr>
                <w:ins w:id="232" w:author="ayres major" w:date="2022-04-24T21:24:00Z"/>
                <w:rFonts w:ascii="Consolas" w:hAnsi="Consolas"/>
                <w:rPrChange w:id="233" w:author="ayres major" w:date="2022-04-24T21:24:00Z">
                  <w:rPr>
                    <w:ins w:id="234" w:author="ayres major" w:date="2022-04-24T21:24:00Z"/>
                  </w:rPr>
                </w:rPrChange>
              </w:rPr>
            </w:pPr>
            <w:ins w:id="235" w:author="ayres major" w:date="2022-04-24T21:24:00Z">
              <w:r w:rsidRPr="00376715">
                <w:rPr>
                  <w:rFonts w:ascii="Consolas" w:hAnsi="Consolas"/>
                  <w:rPrChange w:id="236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237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238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239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240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241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242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243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44" w:author="ayres major" w:date="2022-04-24T21:24:00Z">
                    <w:rPr/>
                  </w:rPrChange>
                </w:rPr>
                <w:t>";</w:t>
              </w:r>
            </w:ins>
          </w:p>
          <w:p w14:paraId="16E285F5" w14:textId="77777777" w:rsidR="00376715" w:rsidRPr="00376715" w:rsidRDefault="00376715" w:rsidP="00376715">
            <w:pPr>
              <w:rPr>
                <w:ins w:id="245" w:author="ayres major" w:date="2022-04-24T21:24:00Z"/>
                <w:rFonts w:ascii="Consolas" w:hAnsi="Consolas"/>
                <w:rPrChange w:id="246" w:author="ayres major" w:date="2022-04-24T21:24:00Z">
                  <w:rPr>
                    <w:ins w:id="247" w:author="ayres major" w:date="2022-04-24T21:24:00Z"/>
                  </w:rPr>
                </w:rPrChange>
              </w:rPr>
            </w:pPr>
            <w:ins w:id="248" w:author="ayres major" w:date="2022-04-24T21:24:00Z">
              <w:r w:rsidRPr="00376715">
                <w:rPr>
                  <w:rFonts w:ascii="Consolas" w:hAnsi="Consolas"/>
                  <w:rPrChange w:id="249" w:author="ayres major" w:date="2022-04-24T21:24:00Z">
                    <w:rPr/>
                  </w:rPrChange>
                </w:rPr>
                <w:t xml:space="preserve">  }</w:t>
              </w:r>
            </w:ins>
          </w:p>
          <w:p w14:paraId="0B39D2B6" w14:textId="77777777" w:rsidR="00376715" w:rsidRPr="00376715" w:rsidRDefault="00376715" w:rsidP="00376715">
            <w:pPr>
              <w:rPr>
                <w:ins w:id="250" w:author="ayres major" w:date="2022-04-24T21:24:00Z"/>
                <w:rFonts w:ascii="Consolas" w:hAnsi="Consolas"/>
                <w:rPrChange w:id="251" w:author="ayres major" w:date="2022-04-24T21:24:00Z">
                  <w:rPr>
                    <w:ins w:id="252" w:author="ayres major" w:date="2022-04-24T21:24:00Z"/>
                  </w:rPr>
                </w:rPrChange>
              </w:rPr>
            </w:pPr>
            <w:ins w:id="253" w:author="ayres major" w:date="2022-04-24T21:24:00Z">
              <w:r w:rsidRPr="00376715">
                <w:rPr>
                  <w:rFonts w:ascii="Consolas" w:hAnsi="Consolas"/>
                  <w:rPrChange w:id="254" w:author="ayres major" w:date="2022-04-24T21:24:00Z">
                    <w:rPr/>
                  </w:rPrChange>
                </w:rPr>
                <w:t>}</w:t>
              </w:r>
            </w:ins>
          </w:p>
          <w:p w14:paraId="44554744" w14:textId="77777777" w:rsidR="00376715" w:rsidRPr="00376715" w:rsidRDefault="00376715" w:rsidP="00376715">
            <w:pPr>
              <w:rPr>
                <w:ins w:id="255" w:author="ayres major" w:date="2022-04-24T21:24:00Z"/>
                <w:rFonts w:ascii="Consolas" w:hAnsi="Consolas"/>
                <w:rPrChange w:id="256" w:author="ayres major" w:date="2022-04-24T21:24:00Z">
                  <w:rPr>
                    <w:ins w:id="257" w:author="ayres major" w:date="2022-04-24T21:24:00Z"/>
                  </w:rPr>
                </w:rPrChange>
              </w:rPr>
            </w:pPr>
          </w:p>
          <w:p w14:paraId="169BC98E" w14:textId="77777777" w:rsidR="00376715" w:rsidRPr="00376715" w:rsidRDefault="00376715" w:rsidP="00376715">
            <w:pPr>
              <w:rPr>
                <w:ins w:id="258" w:author="ayres major" w:date="2022-04-24T21:24:00Z"/>
                <w:rFonts w:ascii="Consolas" w:hAnsi="Consolas"/>
                <w:rPrChange w:id="259" w:author="ayres major" w:date="2022-04-24T21:24:00Z">
                  <w:rPr>
                    <w:ins w:id="260" w:author="ayres major" w:date="2022-04-24T21:24:00Z"/>
                  </w:rPr>
                </w:rPrChange>
              </w:rPr>
            </w:pPr>
            <w:proofErr w:type="spellStart"/>
            <w:ins w:id="261" w:author="ayres major" w:date="2022-04-24T21:24:00Z">
              <w:r w:rsidRPr="00376715">
                <w:rPr>
                  <w:rFonts w:ascii="Consolas" w:hAnsi="Consolas"/>
                  <w:rPrChange w:id="262" w:author="ayres major" w:date="2022-04-24T21:24:00Z">
                    <w:rPr/>
                  </w:rPrChange>
                </w:rPr>
                <w:t>function</w:t>
              </w:r>
              <w:proofErr w:type="spellEnd"/>
              <w:r w:rsidRPr="00376715">
                <w:rPr>
                  <w:rFonts w:ascii="Consolas" w:hAnsi="Consolas"/>
                  <w:rPrChange w:id="263" w:author="ayres major" w:date="2022-04-24T21:24:00Z">
                    <w:rPr/>
                  </w:rPrChange>
                </w:rPr>
                <w:t xml:space="preserve"> sair(</w:t>
              </w:r>
              <w:proofErr w:type="spellStart"/>
              <w:r w:rsidRPr="00376715">
                <w:rPr>
                  <w:rFonts w:ascii="Consolas" w:hAnsi="Consolas"/>
                  <w:rPrChange w:id="264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65" w:author="ayres major" w:date="2022-04-24T21:24:00Z">
                    <w:rPr/>
                  </w:rPrChange>
                </w:rPr>
                <w:t>) {</w:t>
              </w:r>
            </w:ins>
          </w:p>
          <w:p w14:paraId="71901BDB" w14:textId="77777777" w:rsidR="00376715" w:rsidRPr="00376715" w:rsidRDefault="00376715" w:rsidP="00376715">
            <w:pPr>
              <w:rPr>
                <w:ins w:id="266" w:author="ayres major" w:date="2022-04-24T21:24:00Z"/>
                <w:rFonts w:ascii="Consolas" w:hAnsi="Consolas"/>
                <w:rPrChange w:id="267" w:author="ayres major" w:date="2022-04-24T21:24:00Z">
                  <w:rPr>
                    <w:ins w:id="268" w:author="ayres major" w:date="2022-04-24T21:24:00Z"/>
                  </w:rPr>
                </w:rPrChange>
              </w:rPr>
            </w:pPr>
            <w:ins w:id="269" w:author="ayres major" w:date="2022-04-24T21:24:00Z">
              <w:r w:rsidRPr="00376715">
                <w:rPr>
                  <w:rFonts w:ascii="Consolas" w:hAnsi="Consolas"/>
                  <w:rPrChange w:id="270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271" w:author="ayres major" w:date="2022-04-24T21:24:00Z">
                    <w:rPr/>
                  </w:rPrChange>
                </w:rPr>
                <w:t>let</w:t>
              </w:r>
              <w:proofErr w:type="spellEnd"/>
              <w:r w:rsidRPr="00376715">
                <w:rPr>
                  <w:rFonts w:ascii="Consolas" w:hAnsi="Consolas"/>
                  <w:rPrChange w:id="272" w:author="ayres major" w:date="2022-04-24T21:24:00Z">
                    <w:rPr/>
                  </w:rPrChange>
                </w:rPr>
                <w:t xml:space="preserve"> algo =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73" w:author="ayres major" w:date="2022-04-24T21:24:00Z">
                    <w:rPr/>
                  </w:rPrChange>
                </w:rPr>
                <w:t>document.getElementById</w:t>
              </w:r>
              <w:proofErr w:type="spellEnd"/>
              <w:proofErr w:type="gramEnd"/>
              <w:r w:rsidRPr="00376715">
                <w:rPr>
                  <w:rFonts w:ascii="Consolas" w:hAnsi="Consolas"/>
                  <w:rPrChange w:id="274" w:author="ayres major" w:date="2022-04-24T21:24:00Z">
                    <w:rPr/>
                  </w:rPrChange>
                </w:rPr>
                <w:t>(</w:t>
              </w:r>
              <w:proofErr w:type="spellStart"/>
              <w:r w:rsidRPr="00376715">
                <w:rPr>
                  <w:rFonts w:ascii="Consolas" w:hAnsi="Consolas"/>
                  <w:rPrChange w:id="27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76" w:author="ayres major" w:date="2022-04-24T21:24:00Z">
                    <w:rPr/>
                  </w:rPrChange>
                </w:rPr>
                <w:t>);</w:t>
              </w:r>
            </w:ins>
          </w:p>
          <w:p w14:paraId="4089A781" w14:textId="77777777" w:rsidR="00376715" w:rsidRPr="00376715" w:rsidRDefault="00376715" w:rsidP="00376715">
            <w:pPr>
              <w:rPr>
                <w:ins w:id="277" w:author="ayres major" w:date="2022-04-24T21:24:00Z"/>
                <w:rFonts w:ascii="Consolas" w:hAnsi="Consolas"/>
                <w:rPrChange w:id="278" w:author="ayres major" w:date="2022-04-24T21:24:00Z">
                  <w:rPr>
                    <w:ins w:id="279" w:author="ayres major" w:date="2022-04-24T21:24:00Z"/>
                  </w:rPr>
                </w:rPrChange>
              </w:rPr>
            </w:pPr>
            <w:ins w:id="280" w:author="ayres major" w:date="2022-04-24T21:24:00Z">
              <w:r w:rsidRPr="00376715">
                <w:rPr>
                  <w:rFonts w:ascii="Consolas" w:hAnsi="Consolas"/>
                  <w:rPrChange w:id="281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82" w:author="ayres major" w:date="2022-04-24T21:24:00Z">
                    <w:rPr/>
                  </w:rPrChange>
                </w:rPr>
                <w:t>algo.style</w:t>
              </w:r>
              <w:proofErr w:type="gramEnd"/>
              <w:r w:rsidRPr="00376715">
                <w:rPr>
                  <w:rFonts w:ascii="Consolas" w:hAnsi="Consolas"/>
                  <w:rPrChange w:id="283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84" w:author="ayres major" w:date="2022-04-24T21:24:00Z">
                    <w:rPr/>
                  </w:rPrChange>
                </w:rPr>
                <w:t xml:space="preserve"> = "</w:t>
              </w:r>
              <w:proofErr w:type="spellStart"/>
              <w:r w:rsidRPr="00376715">
                <w:rPr>
                  <w:rFonts w:ascii="Consolas" w:hAnsi="Consolas"/>
                  <w:rPrChange w:id="285" w:author="ayres major" w:date="2022-04-24T21:24:00Z">
                    <w:rPr/>
                  </w:rPrChange>
                </w:rPr>
                <w:t>diminuirtxt</w:t>
              </w:r>
              <w:proofErr w:type="spellEnd"/>
              <w:r w:rsidRPr="00376715">
                <w:rPr>
                  <w:rFonts w:ascii="Consolas" w:hAnsi="Consolas"/>
                  <w:rPrChange w:id="286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287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88" w:author="ayres major" w:date="2022-04-24T21:24:00Z">
                    <w:rPr/>
                  </w:rPrChange>
                </w:rPr>
                <w:t>";</w:t>
              </w:r>
            </w:ins>
          </w:p>
          <w:p w14:paraId="7BEBDEF2" w14:textId="77777777" w:rsidR="00376715" w:rsidRPr="00376715" w:rsidRDefault="00376715" w:rsidP="00376715">
            <w:pPr>
              <w:rPr>
                <w:ins w:id="289" w:author="ayres major" w:date="2022-04-24T21:24:00Z"/>
                <w:rFonts w:ascii="Consolas" w:hAnsi="Consolas"/>
                <w:rPrChange w:id="290" w:author="ayres major" w:date="2022-04-24T21:24:00Z">
                  <w:rPr>
                    <w:ins w:id="291" w:author="ayres major" w:date="2022-04-24T21:24:00Z"/>
                  </w:rPr>
                </w:rPrChange>
              </w:rPr>
            </w:pPr>
            <w:ins w:id="292" w:author="ayres major" w:date="2022-04-24T21:24:00Z">
              <w:r w:rsidRPr="00376715">
                <w:rPr>
                  <w:rFonts w:ascii="Consolas" w:hAnsi="Consolas"/>
                  <w:rPrChange w:id="293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294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295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296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97" w:author="ayres major" w:date="2022-04-24T21:24:00Z">
                    <w:rPr/>
                  </w:rPrChange>
                </w:rPr>
                <w:t xml:space="preserve"> == "pedra" || </w:t>
              </w:r>
              <w:proofErr w:type="spellStart"/>
              <w:r w:rsidRPr="00376715">
                <w:rPr>
                  <w:rFonts w:ascii="Consolas" w:hAnsi="Consolas"/>
                  <w:rPrChange w:id="298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99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300" w:author="ayres major" w:date="2022-04-24T21:24:00Z">
                    <w:rPr/>
                  </w:rPrChange>
                </w:rPr>
                <w:t>pedraimg</w:t>
              </w:r>
              <w:proofErr w:type="spellEnd"/>
              <w:r w:rsidRPr="00376715">
                <w:rPr>
                  <w:rFonts w:ascii="Consolas" w:hAnsi="Consolas"/>
                  <w:rPrChange w:id="301" w:author="ayres major" w:date="2022-04-24T21:24:00Z">
                    <w:rPr/>
                  </w:rPrChange>
                </w:rPr>
                <w:t>") {</w:t>
              </w:r>
            </w:ins>
          </w:p>
          <w:p w14:paraId="22D4D703" w14:textId="77777777" w:rsidR="00376715" w:rsidRPr="00376715" w:rsidRDefault="00376715" w:rsidP="00376715">
            <w:pPr>
              <w:rPr>
                <w:ins w:id="302" w:author="ayres major" w:date="2022-04-24T21:24:00Z"/>
                <w:rFonts w:ascii="Consolas" w:hAnsi="Consolas"/>
                <w:rPrChange w:id="303" w:author="ayres major" w:date="2022-04-24T21:24:00Z">
                  <w:rPr>
                    <w:ins w:id="304" w:author="ayres major" w:date="2022-04-24T21:24:00Z"/>
                  </w:rPr>
                </w:rPrChange>
              </w:rPr>
            </w:pPr>
            <w:ins w:id="305" w:author="ayres major" w:date="2022-04-24T21:24:00Z">
              <w:r w:rsidRPr="00376715">
                <w:rPr>
                  <w:rFonts w:ascii="Consolas" w:hAnsi="Consolas"/>
                  <w:rPrChange w:id="306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07" w:author="ayres major" w:date="2022-04-24T21:24:00Z">
                    <w:rPr/>
                  </w:rPrChange>
                </w:rPr>
                <w:t>pedraimg.style</w:t>
              </w:r>
              <w:proofErr w:type="gramEnd"/>
              <w:r w:rsidRPr="00376715">
                <w:rPr>
                  <w:rFonts w:ascii="Consolas" w:hAnsi="Consolas"/>
                  <w:rPrChange w:id="308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09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5A49538C" w14:textId="77777777" w:rsidR="00376715" w:rsidRPr="00376715" w:rsidRDefault="00376715" w:rsidP="00376715">
            <w:pPr>
              <w:rPr>
                <w:ins w:id="310" w:author="ayres major" w:date="2022-04-24T21:24:00Z"/>
                <w:rFonts w:ascii="Consolas" w:hAnsi="Consolas"/>
                <w:rPrChange w:id="311" w:author="ayres major" w:date="2022-04-24T21:24:00Z">
                  <w:rPr>
                    <w:ins w:id="312" w:author="ayres major" w:date="2022-04-24T21:24:00Z"/>
                  </w:rPr>
                </w:rPrChange>
              </w:rPr>
            </w:pPr>
            <w:ins w:id="313" w:author="ayres major" w:date="2022-04-24T21:24:00Z">
              <w:r w:rsidRPr="00376715">
                <w:rPr>
                  <w:rFonts w:ascii="Consolas" w:hAnsi="Consolas"/>
                  <w:rPrChange w:id="314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15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16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17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18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19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20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21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22" w:author="ayres major" w:date="2022-04-24T21:24:00Z">
                    <w:rPr/>
                  </w:rPrChange>
                </w:rPr>
                <w:t>";</w:t>
              </w:r>
            </w:ins>
          </w:p>
          <w:p w14:paraId="4A170A4F" w14:textId="77777777" w:rsidR="00376715" w:rsidRPr="00376715" w:rsidRDefault="00376715" w:rsidP="00376715">
            <w:pPr>
              <w:rPr>
                <w:ins w:id="323" w:author="ayres major" w:date="2022-04-24T21:24:00Z"/>
                <w:rFonts w:ascii="Consolas" w:hAnsi="Consolas"/>
                <w:rPrChange w:id="324" w:author="ayres major" w:date="2022-04-24T21:24:00Z">
                  <w:rPr>
                    <w:ins w:id="325" w:author="ayres major" w:date="2022-04-24T21:24:00Z"/>
                  </w:rPr>
                </w:rPrChange>
              </w:rPr>
            </w:pPr>
            <w:ins w:id="326" w:author="ayres major" w:date="2022-04-24T21:24:00Z">
              <w:r w:rsidRPr="00376715">
                <w:rPr>
                  <w:rFonts w:ascii="Consolas" w:hAnsi="Consolas"/>
                  <w:rPrChange w:id="327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328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329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30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331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332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33" w:author="ayres major" w:date="2022-04-24T21:24:00Z">
                    <w:rPr/>
                  </w:rPrChange>
                </w:rPr>
                <w:t xml:space="preserve"> == "papel" || </w:t>
              </w:r>
              <w:proofErr w:type="spellStart"/>
              <w:r w:rsidRPr="00376715">
                <w:rPr>
                  <w:rFonts w:ascii="Consolas" w:hAnsi="Consolas"/>
                  <w:rPrChange w:id="334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35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336" w:author="ayres major" w:date="2022-04-24T21:24:00Z">
                    <w:rPr/>
                  </w:rPrChange>
                </w:rPr>
                <w:t>papelimg</w:t>
              </w:r>
              <w:proofErr w:type="spellEnd"/>
              <w:r w:rsidRPr="00376715">
                <w:rPr>
                  <w:rFonts w:ascii="Consolas" w:hAnsi="Consolas"/>
                  <w:rPrChange w:id="337" w:author="ayres major" w:date="2022-04-24T21:24:00Z">
                    <w:rPr/>
                  </w:rPrChange>
                </w:rPr>
                <w:t>") {</w:t>
              </w:r>
            </w:ins>
          </w:p>
          <w:p w14:paraId="70F35A7A" w14:textId="77777777" w:rsidR="00376715" w:rsidRPr="00376715" w:rsidRDefault="00376715" w:rsidP="00376715">
            <w:pPr>
              <w:rPr>
                <w:ins w:id="338" w:author="ayres major" w:date="2022-04-24T21:24:00Z"/>
                <w:rFonts w:ascii="Consolas" w:hAnsi="Consolas"/>
                <w:rPrChange w:id="339" w:author="ayres major" w:date="2022-04-24T21:24:00Z">
                  <w:rPr>
                    <w:ins w:id="340" w:author="ayres major" w:date="2022-04-24T21:24:00Z"/>
                  </w:rPr>
                </w:rPrChange>
              </w:rPr>
            </w:pPr>
            <w:ins w:id="341" w:author="ayres major" w:date="2022-04-24T21:24:00Z">
              <w:r w:rsidRPr="00376715">
                <w:rPr>
                  <w:rFonts w:ascii="Consolas" w:hAnsi="Consolas"/>
                  <w:rPrChange w:id="342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43" w:author="ayres major" w:date="2022-04-24T21:24:00Z">
                    <w:rPr/>
                  </w:rPrChange>
                </w:rPr>
                <w:t>papelimg.style</w:t>
              </w:r>
              <w:proofErr w:type="gramEnd"/>
              <w:r w:rsidRPr="00376715">
                <w:rPr>
                  <w:rFonts w:ascii="Consolas" w:hAnsi="Consolas"/>
                  <w:rPrChange w:id="344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45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42E2FC19" w14:textId="77777777" w:rsidR="00376715" w:rsidRPr="00376715" w:rsidRDefault="00376715" w:rsidP="00376715">
            <w:pPr>
              <w:rPr>
                <w:ins w:id="346" w:author="ayres major" w:date="2022-04-24T21:24:00Z"/>
                <w:rFonts w:ascii="Consolas" w:hAnsi="Consolas"/>
                <w:rPrChange w:id="347" w:author="ayres major" w:date="2022-04-24T21:24:00Z">
                  <w:rPr>
                    <w:ins w:id="348" w:author="ayres major" w:date="2022-04-24T21:24:00Z"/>
                  </w:rPr>
                </w:rPrChange>
              </w:rPr>
            </w:pPr>
            <w:ins w:id="349" w:author="ayres major" w:date="2022-04-24T21:24:00Z">
              <w:r w:rsidRPr="00376715">
                <w:rPr>
                  <w:rFonts w:ascii="Consolas" w:hAnsi="Consolas"/>
                  <w:rPrChange w:id="350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51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52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53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54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55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56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57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58" w:author="ayres major" w:date="2022-04-24T21:24:00Z">
                    <w:rPr/>
                  </w:rPrChange>
                </w:rPr>
                <w:t>";</w:t>
              </w:r>
            </w:ins>
          </w:p>
          <w:p w14:paraId="18EE15A3" w14:textId="77777777" w:rsidR="00376715" w:rsidRPr="00376715" w:rsidRDefault="00376715" w:rsidP="00376715">
            <w:pPr>
              <w:rPr>
                <w:ins w:id="359" w:author="ayres major" w:date="2022-04-24T21:24:00Z"/>
                <w:rFonts w:ascii="Consolas" w:hAnsi="Consolas"/>
                <w:rPrChange w:id="360" w:author="ayres major" w:date="2022-04-24T21:24:00Z">
                  <w:rPr>
                    <w:ins w:id="361" w:author="ayres major" w:date="2022-04-24T21:24:00Z"/>
                  </w:rPr>
                </w:rPrChange>
              </w:rPr>
            </w:pPr>
            <w:ins w:id="362" w:author="ayres major" w:date="2022-04-24T21:24:00Z">
              <w:r w:rsidRPr="00376715">
                <w:rPr>
                  <w:rFonts w:ascii="Consolas" w:hAnsi="Consolas"/>
                  <w:rPrChange w:id="363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364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365" w:author="ayres major" w:date="2022-04-24T21:24:00Z">
                    <w:rPr/>
                  </w:rPrChange>
                </w:rPr>
                <w:t xml:space="preserve"> {</w:t>
              </w:r>
            </w:ins>
          </w:p>
          <w:p w14:paraId="00C0DDCB" w14:textId="77777777" w:rsidR="00376715" w:rsidRPr="00376715" w:rsidRDefault="00376715" w:rsidP="00376715">
            <w:pPr>
              <w:rPr>
                <w:ins w:id="366" w:author="ayres major" w:date="2022-04-24T21:24:00Z"/>
                <w:rFonts w:ascii="Consolas" w:hAnsi="Consolas"/>
                <w:rPrChange w:id="367" w:author="ayres major" w:date="2022-04-24T21:24:00Z">
                  <w:rPr>
                    <w:ins w:id="368" w:author="ayres major" w:date="2022-04-24T21:24:00Z"/>
                  </w:rPr>
                </w:rPrChange>
              </w:rPr>
            </w:pPr>
            <w:ins w:id="369" w:author="ayres major" w:date="2022-04-24T21:24:00Z">
              <w:r w:rsidRPr="00376715">
                <w:rPr>
                  <w:rFonts w:ascii="Consolas" w:hAnsi="Consolas"/>
                  <w:rPrChange w:id="370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71" w:author="ayres major" w:date="2022-04-24T21:24:00Z">
                    <w:rPr/>
                  </w:rPrChange>
                </w:rPr>
                <w:t>tesouraimg.style</w:t>
              </w:r>
              <w:proofErr w:type="gramEnd"/>
              <w:r w:rsidRPr="00376715">
                <w:rPr>
                  <w:rFonts w:ascii="Consolas" w:hAnsi="Consolas"/>
                  <w:rPrChange w:id="372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73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0209647B" w14:textId="77777777" w:rsidR="00376715" w:rsidRPr="00376715" w:rsidRDefault="00376715" w:rsidP="00376715">
            <w:pPr>
              <w:rPr>
                <w:ins w:id="374" w:author="ayres major" w:date="2022-04-24T21:24:00Z"/>
                <w:rFonts w:ascii="Consolas" w:hAnsi="Consolas"/>
                <w:rPrChange w:id="375" w:author="ayres major" w:date="2022-04-24T21:24:00Z">
                  <w:rPr>
                    <w:ins w:id="376" w:author="ayres major" w:date="2022-04-24T21:24:00Z"/>
                  </w:rPr>
                </w:rPrChange>
              </w:rPr>
            </w:pPr>
            <w:ins w:id="377" w:author="ayres major" w:date="2022-04-24T21:24:00Z">
              <w:r w:rsidRPr="00376715">
                <w:rPr>
                  <w:rFonts w:ascii="Consolas" w:hAnsi="Consolas"/>
                  <w:rPrChange w:id="378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79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80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81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82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83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84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85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86" w:author="ayres major" w:date="2022-04-24T21:24:00Z">
                    <w:rPr/>
                  </w:rPrChange>
                </w:rPr>
                <w:t>";</w:t>
              </w:r>
            </w:ins>
          </w:p>
          <w:p w14:paraId="3D606AD9" w14:textId="77777777" w:rsidR="00376715" w:rsidRPr="00376715" w:rsidRDefault="00376715" w:rsidP="00376715">
            <w:pPr>
              <w:rPr>
                <w:ins w:id="387" w:author="ayres major" w:date="2022-04-24T21:24:00Z"/>
                <w:rFonts w:ascii="Consolas" w:hAnsi="Consolas"/>
                <w:rPrChange w:id="388" w:author="ayres major" w:date="2022-04-24T21:24:00Z">
                  <w:rPr>
                    <w:ins w:id="389" w:author="ayres major" w:date="2022-04-24T21:24:00Z"/>
                  </w:rPr>
                </w:rPrChange>
              </w:rPr>
            </w:pPr>
            <w:ins w:id="390" w:author="ayres major" w:date="2022-04-24T21:24:00Z">
              <w:r w:rsidRPr="00376715">
                <w:rPr>
                  <w:rFonts w:ascii="Consolas" w:hAnsi="Consolas"/>
                  <w:rPrChange w:id="391" w:author="ayres major" w:date="2022-04-24T21:24:00Z">
                    <w:rPr/>
                  </w:rPrChange>
                </w:rPr>
                <w:t xml:space="preserve">  }</w:t>
              </w:r>
            </w:ins>
          </w:p>
          <w:p w14:paraId="5422AFA6" w14:textId="36EFD398" w:rsidR="00376715" w:rsidRDefault="00376715" w:rsidP="00376715">
            <w:pPr>
              <w:rPr>
                <w:ins w:id="392" w:author="ayres major" w:date="2022-04-24T21:23:00Z"/>
              </w:rPr>
            </w:pPr>
            <w:ins w:id="393" w:author="ayres major" w:date="2022-04-24T21:24:00Z">
              <w:r w:rsidRPr="00376715">
                <w:rPr>
                  <w:rFonts w:ascii="Consolas" w:hAnsi="Consolas"/>
                  <w:rPrChange w:id="394" w:author="ayres major" w:date="2022-04-24T21:24:00Z">
                    <w:rPr/>
                  </w:rPrChange>
                </w:rPr>
                <w:t>}</w:t>
              </w:r>
            </w:ins>
          </w:p>
        </w:tc>
      </w:tr>
    </w:tbl>
    <w:p w14:paraId="7CDCA81C" w14:textId="77777777" w:rsidR="00376715" w:rsidRPr="006F50DE" w:rsidRDefault="00376715" w:rsidP="00961715">
      <w:pPr>
        <w:rPr>
          <w:ins w:id="395" w:author="ayres major" w:date="2022-04-24T21:23:00Z"/>
        </w:rPr>
      </w:pPr>
    </w:p>
    <w:p w14:paraId="55983D68" w14:textId="07222C0D" w:rsidR="00D96AA7" w:rsidRDefault="00094947" w:rsidP="00094947">
      <w:pPr>
        <w:jc w:val="center"/>
        <w:rPr>
          <w:ins w:id="396" w:author="ayres major" w:date="2022-04-24T21:40:00Z"/>
        </w:rPr>
      </w:pPr>
      <w:ins w:id="397" w:author="ayres major" w:date="2022-04-24T21:36:00Z">
        <w:r>
          <w:rPr>
            <w:noProof/>
          </w:rPr>
          <w:drawing>
            <wp:inline distT="0" distB="0" distL="0" distR="0" wp14:anchorId="0D5C2449" wp14:editId="0CD0E12C">
              <wp:extent cx="1263650" cy="1752562"/>
              <wp:effectExtent l="0" t="0" r="0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004" t="21414" r="57412" b="32810"/>
                      <a:stretch/>
                    </pic:blipFill>
                    <pic:spPr bwMode="auto">
                      <a:xfrm>
                        <a:off x="0" y="0"/>
                        <a:ext cx="1266094" cy="17559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63EB5832" wp14:editId="57D20561">
              <wp:extent cx="1300382" cy="1751965"/>
              <wp:effectExtent l="0" t="0" r="0" b="635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004" t="20825" r="56748" b="33119"/>
                      <a:stretch/>
                    </pic:blipFill>
                    <pic:spPr bwMode="auto">
                      <a:xfrm>
                        <a:off x="0" y="0"/>
                        <a:ext cx="1314651" cy="1771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5009769" w14:textId="52C3ACDE" w:rsidR="00094947" w:rsidRDefault="00BB4EEB" w:rsidP="00094947">
      <w:pPr>
        <w:rPr>
          <w:ins w:id="398" w:author="ayres major" w:date="2022-04-25T00:42:00Z"/>
        </w:rPr>
      </w:pPr>
      <w:ins w:id="399" w:author="ayres major" w:date="2022-04-24T22:21:00Z">
        <w:r>
          <w:lastRenderedPageBreak/>
          <w:t>O bo</w:t>
        </w:r>
      </w:ins>
      <w:ins w:id="400" w:author="ayres major" w:date="2022-04-24T22:22:00Z">
        <w:r>
          <w:t xml:space="preserve">tão “começar” serve para dar </w:t>
        </w:r>
      </w:ins>
      <w:ins w:id="401" w:author="ayres major" w:date="2022-04-24T22:23:00Z">
        <w:r>
          <w:t>início</w:t>
        </w:r>
      </w:ins>
      <w:ins w:id="402" w:author="ayres major" w:date="2022-04-24T22:22:00Z">
        <w:r>
          <w:t xml:space="preserve"> a seleção das opções. Ao clicar no botão ati</w:t>
        </w:r>
      </w:ins>
      <w:ins w:id="403" w:author="ayres major" w:date="2022-04-24T22:23:00Z">
        <w:r>
          <w:t xml:space="preserve">va a função </w:t>
        </w:r>
        <w:proofErr w:type="spellStart"/>
        <w:proofErr w:type="gramStart"/>
        <w:r>
          <w:t>start</w:t>
        </w:r>
        <w:proofErr w:type="spellEnd"/>
        <w:r>
          <w:t>(</w:t>
        </w:r>
        <w:proofErr w:type="gramEnd"/>
        <w:r>
          <w:t>), que irá fa</w:t>
        </w:r>
      </w:ins>
      <w:ins w:id="404" w:author="ayres major" w:date="2022-04-24T22:31:00Z">
        <w:r w:rsidR="00E42841">
          <w:t>r</w:t>
        </w:r>
      </w:ins>
      <w:ins w:id="405" w:author="ayres major" w:date="2022-04-24T22:32:00Z">
        <w:r w:rsidR="00E42841">
          <w:t>á com que apareça</w:t>
        </w:r>
      </w:ins>
      <w:ins w:id="406" w:author="ayres major" w:date="2022-04-24T22:38:00Z">
        <w:r w:rsidR="00A904DA">
          <w:t xml:space="preserve"> a &lt;</w:t>
        </w:r>
        <w:proofErr w:type="spellStart"/>
        <w:r w:rsidR="00A904DA">
          <w:t>div</w:t>
        </w:r>
        <w:proofErr w:type="spellEnd"/>
        <w:r w:rsidR="00A904DA">
          <w:t xml:space="preserve">&gt; de id </w:t>
        </w:r>
        <w:proofErr w:type="spellStart"/>
        <w:r w:rsidR="00A904DA">
          <w:t>instru</w:t>
        </w:r>
      </w:ins>
      <w:ins w:id="407" w:author="ayres major" w:date="2022-04-24T22:42:00Z">
        <w:r w:rsidR="00AE1AC7">
          <w:t>coes</w:t>
        </w:r>
      </w:ins>
      <w:proofErr w:type="spellEnd"/>
      <w:ins w:id="408" w:author="ayres major" w:date="2022-04-24T22:38:00Z">
        <w:r w:rsidR="00A904DA">
          <w:t xml:space="preserve"> com</w:t>
        </w:r>
      </w:ins>
      <w:ins w:id="409" w:author="ayres major" w:date="2022-04-24T22:32:00Z">
        <w:r w:rsidR="00E42841">
          <w:t xml:space="preserve"> “</w:t>
        </w:r>
      </w:ins>
      <w:ins w:id="410" w:author="ayres major" w:date="2022-04-24T22:33:00Z">
        <w:r w:rsidR="00E42841">
          <w:t>PEDRA</w:t>
        </w:r>
      </w:ins>
      <w:ins w:id="411" w:author="ayres major" w:date="2022-04-24T22:38:00Z">
        <w:r w:rsidR="00A904DA">
          <w:t>”,</w:t>
        </w:r>
      </w:ins>
      <w:ins w:id="412" w:author="ayres major" w:date="2022-04-24T22:33:00Z">
        <w:r w:rsidR="00E42841">
          <w:t xml:space="preserve"> “PAPEL</w:t>
        </w:r>
      </w:ins>
      <w:ins w:id="413" w:author="ayres major" w:date="2022-04-24T22:38:00Z">
        <w:r w:rsidR="00A904DA">
          <w:t>”,</w:t>
        </w:r>
      </w:ins>
      <w:ins w:id="414" w:author="ayres major" w:date="2022-04-24T22:33:00Z">
        <w:r w:rsidR="00E42841">
          <w:t xml:space="preserve"> </w:t>
        </w:r>
      </w:ins>
      <w:ins w:id="415" w:author="ayres major" w:date="2022-04-24T22:38:00Z">
        <w:r w:rsidR="00A904DA">
          <w:t xml:space="preserve">e </w:t>
        </w:r>
      </w:ins>
      <w:ins w:id="416" w:author="ayres major" w:date="2022-04-24T22:33:00Z">
        <w:r w:rsidR="00E42841">
          <w:t>“TESOURA”</w:t>
        </w:r>
      </w:ins>
      <w:ins w:id="417" w:author="ayres major" w:date="2022-04-24T22:38:00Z">
        <w:r w:rsidR="00A904DA">
          <w:t xml:space="preserve"> com um </w:t>
        </w:r>
      </w:ins>
      <w:ins w:id="418" w:author="ayres major" w:date="2022-04-24T22:39:00Z">
        <w:r w:rsidR="00A904DA">
          <w:t xml:space="preserve">pequeno  intervalo de tempo. </w:t>
        </w:r>
      </w:ins>
      <w:ins w:id="419" w:author="ayres major" w:date="2022-04-24T22:33:00Z">
        <w:r w:rsidR="00E42841">
          <w:t>Após isso a</w:t>
        </w:r>
      </w:ins>
      <w:ins w:id="420" w:author="ayres major" w:date="2022-04-24T22:34:00Z">
        <w:r w:rsidR="00E42841">
          <w:t xml:space="preserve">tribuíra os </w:t>
        </w:r>
      </w:ins>
      <w:ins w:id="421" w:author="ayres major" w:date="2022-04-24T22:35:00Z">
        <w:r w:rsidR="00E42841">
          <w:t>elementos</w:t>
        </w:r>
      </w:ins>
      <w:ins w:id="422" w:author="ayres major" w:date="2022-04-24T22:34:00Z">
        <w:r w:rsidR="00E42841">
          <w:t xml:space="preserve"> das opções os </w:t>
        </w:r>
      </w:ins>
      <w:ins w:id="423" w:author="ayres major" w:date="2022-04-24T22:35:00Z">
        <w:r w:rsidR="00E42841">
          <w:t>eventos</w:t>
        </w:r>
      </w:ins>
      <w:ins w:id="424" w:author="ayres major" w:date="2022-04-24T22:34:00Z">
        <w:r w:rsidR="00E42841">
          <w:t xml:space="preserve"> </w:t>
        </w:r>
        <w:proofErr w:type="spellStart"/>
        <w:r w:rsidR="00E42841">
          <w:rPr>
            <w:i/>
            <w:iCs/>
          </w:rPr>
          <w:t>onmouseenter</w:t>
        </w:r>
        <w:proofErr w:type="spellEnd"/>
        <w:r w:rsidR="00E42841">
          <w:rPr>
            <w:i/>
            <w:iCs/>
          </w:rPr>
          <w:t xml:space="preserve"> e </w:t>
        </w:r>
        <w:proofErr w:type="spellStart"/>
        <w:r w:rsidR="00E42841">
          <w:rPr>
            <w:i/>
            <w:iCs/>
          </w:rPr>
          <w:t>onmouseleave</w:t>
        </w:r>
        <w:proofErr w:type="spellEnd"/>
        <w:r w:rsidR="00E42841">
          <w:t>,</w:t>
        </w:r>
      </w:ins>
      <w:ins w:id="425" w:author="ayres major" w:date="2022-04-24T22:35:00Z">
        <w:r w:rsidR="00E42841">
          <w:t xml:space="preserve"> com as suas respetivas </w:t>
        </w:r>
      </w:ins>
      <w:ins w:id="426" w:author="ayres major" w:date="2022-04-24T22:36:00Z">
        <w:r w:rsidR="00E42841">
          <w:t>funções</w:t>
        </w:r>
        <w:r w:rsidR="00E55CA5">
          <w:t xml:space="preserve">, </w:t>
        </w:r>
      </w:ins>
      <w:ins w:id="427" w:author="ayres major" w:date="2022-04-24T22:41:00Z">
        <w:r w:rsidR="00AE1AC7">
          <w:t>a &lt;</w:t>
        </w:r>
        <w:proofErr w:type="spellStart"/>
        <w:r w:rsidR="00AE1AC7">
          <w:t>div</w:t>
        </w:r>
        <w:proofErr w:type="spellEnd"/>
        <w:r w:rsidR="00AE1AC7">
          <w:t xml:space="preserve">&gt; </w:t>
        </w:r>
        <w:proofErr w:type="spellStart"/>
        <w:r w:rsidR="00AE1AC7">
          <w:t>inst</w:t>
        </w:r>
      </w:ins>
      <w:ins w:id="428" w:author="ayres major" w:date="2022-04-24T22:42:00Z">
        <w:r w:rsidR="00AE1AC7">
          <w:t>rucoes</w:t>
        </w:r>
        <w:proofErr w:type="spellEnd"/>
        <w:r w:rsidR="00AE1AC7">
          <w:t xml:space="preserve"> terá novos estilos e estará escrito “Escolha uma das opções acima” </w:t>
        </w:r>
      </w:ins>
      <w:ins w:id="429" w:author="ayres major" w:date="2022-04-24T22:36:00Z">
        <w:r w:rsidR="00E55CA5">
          <w:t xml:space="preserve">e também a aparição da barra de </w:t>
        </w:r>
      </w:ins>
      <w:ins w:id="430" w:author="ayres major" w:date="2022-04-24T22:39:00Z">
        <w:r w:rsidR="00A904DA">
          <w:t>carregamento</w:t>
        </w:r>
      </w:ins>
      <w:ins w:id="431" w:author="ayres major" w:date="2022-04-24T22:50:00Z">
        <w:r w:rsidR="00235F89">
          <w:t xml:space="preserve"> que estará “carregada” em 15 segundos</w:t>
        </w:r>
      </w:ins>
      <w:ins w:id="432" w:author="ayres major" w:date="2022-04-24T22:39:00Z">
        <w:r w:rsidR="00A904DA">
          <w:t>.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rPr>
          <w:ins w:id="433" w:author="ayres major" w:date="2022-04-25T00:42:00Z"/>
        </w:trPr>
        <w:tc>
          <w:tcPr>
            <w:tcW w:w="9060" w:type="dxa"/>
          </w:tcPr>
          <w:p w14:paraId="3ED463C6" w14:textId="77777777" w:rsidR="0051008E" w:rsidRPr="0051008E" w:rsidRDefault="0051008E" w:rsidP="0051008E">
            <w:pPr>
              <w:rPr>
                <w:ins w:id="434" w:author="ayres major" w:date="2022-04-25T00:42:00Z"/>
                <w:rFonts w:ascii="Consolas" w:hAnsi="Consolas"/>
                <w:rPrChange w:id="435" w:author="ayres major" w:date="2022-04-25T00:44:00Z">
                  <w:rPr>
                    <w:ins w:id="436" w:author="ayres major" w:date="2022-04-25T00:42:00Z"/>
                  </w:rPr>
                </w:rPrChange>
              </w:rPr>
            </w:pPr>
            <w:proofErr w:type="spellStart"/>
            <w:ins w:id="437" w:author="ayres major" w:date="2022-04-25T00:42:00Z">
              <w:r w:rsidRPr="0051008E">
                <w:rPr>
                  <w:rFonts w:ascii="Consolas" w:hAnsi="Consolas"/>
                  <w:rPrChange w:id="438" w:author="ayres major" w:date="2022-04-25T00:44:00Z">
                    <w:rPr/>
                  </w:rPrChange>
                </w:rPr>
                <w:t>async</w:t>
              </w:r>
              <w:proofErr w:type="spellEnd"/>
              <w:r w:rsidRPr="0051008E">
                <w:rPr>
                  <w:rFonts w:ascii="Consolas" w:hAnsi="Consolas"/>
                  <w:rPrChange w:id="439" w:author="ayres major" w:date="2022-04-25T00:44:00Z">
                    <w:rPr/>
                  </w:rPrChange>
                </w:rPr>
                <w:t xml:space="preserve"> </w:t>
              </w:r>
              <w:proofErr w:type="spellStart"/>
              <w:r w:rsidRPr="0051008E">
                <w:rPr>
                  <w:rFonts w:ascii="Consolas" w:hAnsi="Consolas"/>
                  <w:rPrChange w:id="440" w:author="ayres major" w:date="2022-04-25T00:44:00Z">
                    <w:rPr/>
                  </w:rPrChange>
                </w:rPr>
                <w:t>function</w:t>
              </w:r>
              <w:proofErr w:type="spellEnd"/>
              <w:r w:rsidRPr="0051008E">
                <w:rPr>
                  <w:rFonts w:ascii="Consolas" w:hAnsi="Consolas"/>
                  <w:rPrChange w:id="441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42" w:author="ayres major" w:date="2022-04-25T00:44:00Z">
                    <w:rPr/>
                  </w:rPrChange>
                </w:rPr>
                <w:t>start</w:t>
              </w:r>
              <w:proofErr w:type="spellEnd"/>
              <w:r w:rsidRPr="0051008E">
                <w:rPr>
                  <w:rFonts w:ascii="Consolas" w:hAnsi="Consolas"/>
                  <w:rPrChange w:id="443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444" w:author="ayres major" w:date="2022-04-25T00:44:00Z">
                    <w:rPr/>
                  </w:rPrChange>
                </w:rPr>
                <w:t>) {</w:t>
              </w:r>
            </w:ins>
          </w:p>
          <w:p w14:paraId="750487EE" w14:textId="77777777" w:rsidR="0051008E" w:rsidRPr="0051008E" w:rsidRDefault="0051008E" w:rsidP="0051008E">
            <w:pPr>
              <w:rPr>
                <w:ins w:id="445" w:author="ayres major" w:date="2022-04-25T00:42:00Z"/>
                <w:rFonts w:ascii="Consolas" w:hAnsi="Consolas"/>
                <w:rPrChange w:id="446" w:author="ayres major" w:date="2022-04-25T00:44:00Z">
                  <w:rPr>
                    <w:ins w:id="447" w:author="ayres major" w:date="2022-04-25T00:42:00Z"/>
                  </w:rPr>
                </w:rPrChange>
              </w:rPr>
            </w:pPr>
            <w:ins w:id="448" w:author="ayres major" w:date="2022-04-25T00:42:00Z">
              <w:r w:rsidRPr="0051008E">
                <w:rPr>
                  <w:rFonts w:ascii="Consolas" w:hAnsi="Consolas"/>
                  <w:rPrChange w:id="44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50" w:author="ayres major" w:date="2022-04-25T00:44:00Z">
                    <w:rPr/>
                  </w:rPrChange>
                </w:rPr>
                <w:t>button.style</w:t>
              </w:r>
              <w:proofErr w:type="gramEnd"/>
              <w:r w:rsidRPr="0051008E">
                <w:rPr>
                  <w:rFonts w:ascii="Consolas" w:hAnsi="Consolas"/>
                  <w:rPrChange w:id="451" w:author="ayres major" w:date="2022-04-25T00:44:00Z">
                    <w:rPr/>
                  </w:rPrChange>
                </w:rPr>
                <w:t>.display</w:t>
              </w:r>
              <w:proofErr w:type="spellEnd"/>
              <w:r w:rsidRPr="0051008E">
                <w:rPr>
                  <w:rFonts w:ascii="Consolas" w:hAnsi="Consolas"/>
                  <w:rPrChange w:id="452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453" w:author="ayres major" w:date="2022-04-25T00:44:00Z">
                    <w:rPr/>
                  </w:rPrChange>
                </w:rPr>
                <w:t>none</w:t>
              </w:r>
              <w:proofErr w:type="spellEnd"/>
              <w:r w:rsidRPr="0051008E">
                <w:rPr>
                  <w:rFonts w:ascii="Consolas" w:hAnsi="Consolas"/>
                  <w:rPrChange w:id="454" w:author="ayres major" w:date="2022-04-25T00:44:00Z">
                    <w:rPr/>
                  </w:rPrChange>
                </w:rPr>
                <w:t>";</w:t>
              </w:r>
            </w:ins>
          </w:p>
          <w:p w14:paraId="49DFAFF8" w14:textId="77777777" w:rsidR="0051008E" w:rsidRPr="0051008E" w:rsidRDefault="0051008E" w:rsidP="0051008E">
            <w:pPr>
              <w:rPr>
                <w:ins w:id="455" w:author="ayres major" w:date="2022-04-25T00:42:00Z"/>
                <w:rFonts w:ascii="Consolas" w:hAnsi="Consolas"/>
                <w:rPrChange w:id="456" w:author="ayres major" w:date="2022-04-25T00:44:00Z">
                  <w:rPr>
                    <w:ins w:id="457" w:author="ayres major" w:date="2022-04-25T00:42:00Z"/>
                  </w:rPr>
                </w:rPrChange>
              </w:rPr>
            </w:pPr>
            <w:ins w:id="458" w:author="ayres major" w:date="2022-04-25T00:42:00Z">
              <w:r w:rsidRPr="0051008E">
                <w:rPr>
                  <w:rFonts w:ascii="Consolas" w:hAnsi="Consolas"/>
                  <w:rPrChange w:id="45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460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461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62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463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464" w:author="ayres major" w:date="2022-04-25T00:44:00Z">
                    <w:rPr/>
                  </w:rPrChange>
                </w:rPr>
                <w:t>500);</w:t>
              </w:r>
            </w:ins>
          </w:p>
          <w:p w14:paraId="256E9656" w14:textId="77777777" w:rsidR="0051008E" w:rsidRPr="0051008E" w:rsidRDefault="0051008E" w:rsidP="0051008E">
            <w:pPr>
              <w:rPr>
                <w:ins w:id="465" w:author="ayres major" w:date="2022-04-25T00:42:00Z"/>
                <w:rFonts w:ascii="Consolas" w:hAnsi="Consolas"/>
                <w:rPrChange w:id="466" w:author="ayres major" w:date="2022-04-25T00:44:00Z">
                  <w:rPr>
                    <w:ins w:id="467" w:author="ayres major" w:date="2022-04-25T00:42:00Z"/>
                  </w:rPr>
                </w:rPrChange>
              </w:rPr>
            </w:pPr>
            <w:ins w:id="468" w:author="ayres major" w:date="2022-04-25T00:42:00Z">
              <w:r w:rsidRPr="0051008E">
                <w:rPr>
                  <w:rFonts w:ascii="Consolas" w:hAnsi="Consolas"/>
                  <w:rPrChange w:id="46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70" w:author="ayres major" w:date="2022-04-25T00:44:00Z">
                    <w:rPr/>
                  </w:rPrChange>
                </w:rPr>
                <w:t>fundo.style</w:t>
              </w:r>
              <w:proofErr w:type="gramEnd"/>
              <w:r w:rsidRPr="0051008E">
                <w:rPr>
                  <w:rFonts w:ascii="Consolas" w:hAnsi="Consolas"/>
                  <w:rPrChange w:id="471" w:author="ayres major" w:date="2022-04-25T00:44:00Z">
                    <w:rPr/>
                  </w:rPrChange>
                </w:rPr>
                <w:t>.backgroundColor</w:t>
              </w:r>
              <w:proofErr w:type="spellEnd"/>
              <w:r w:rsidRPr="0051008E">
                <w:rPr>
                  <w:rFonts w:ascii="Consolas" w:hAnsi="Consolas"/>
                  <w:rPrChange w:id="472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473" w:author="ayres major" w:date="2022-04-25T00:44:00Z">
                    <w:rPr/>
                  </w:rPrChange>
                </w:rPr>
                <w:t>rgba</w:t>
              </w:r>
              <w:proofErr w:type="spellEnd"/>
              <w:r w:rsidRPr="0051008E">
                <w:rPr>
                  <w:rFonts w:ascii="Consolas" w:hAnsi="Consolas"/>
                  <w:rPrChange w:id="474" w:author="ayres major" w:date="2022-04-25T00:44:00Z">
                    <w:rPr/>
                  </w:rPrChange>
                </w:rPr>
                <w:t>(0, 0, 0, 1)";</w:t>
              </w:r>
            </w:ins>
          </w:p>
          <w:p w14:paraId="1E8A2188" w14:textId="77777777" w:rsidR="0051008E" w:rsidRPr="0051008E" w:rsidRDefault="0051008E" w:rsidP="0051008E">
            <w:pPr>
              <w:rPr>
                <w:ins w:id="475" w:author="ayres major" w:date="2022-04-25T00:42:00Z"/>
                <w:rFonts w:ascii="Consolas" w:hAnsi="Consolas"/>
                <w:rPrChange w:id="476" w:author="ayres major" w:date="2022-04-25T00:44:00Z">
                  <w:rPr>
                    <w:ins w:id="477" w:author="ayres major" w:date="2022-04-25T00:42:00Z"/>
                  </w:rPr>
                </w:rPrChange>
              </w:rPr>
            </w:pPr>
            <w:ins w:id="478" w:author="ayres major" w:date="2022-04-25T00:42:00Z">
              <w:r w:rsidRPr="0051008E">
                <w:rPr>
                  <w:rFonts w:ascii="Consolas" w:hAnsi="Consolas"/>
                  <w:rPrChange w:id="47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80" w:author="ayres major" w:date="2022-04-25T00:44:00Z">
                    <w:rPr/>
                  </w:rPrChange>
                </w:rPr>
                <w:t>intrucoes.style</w:t>
              </w:r>
              <w:proofErr w:type="gramEnd"/>
              <w:r w:rsidRPr="0051008E">
                <w:rPr>
                  <w:rFonts w:ascii="Consolas" w:hAnsi="Consolas"/>
                  <w:rPrChange w:id="481" w:author="ayres major" w:date="2022-04-25T00:44:00Z">
                    <w:rPr/>
                  </w:rPrChange>
                </w:rPr>
                <w:t>.display</w:t>
              </w:r>
              <w:proofErr w:type="spellEnd"/>
              <w:r w:rsidRPr="0051008E">
                <w:rPr>
                  <w:rFonts w:ascii="Consolas" w:hAnsi="Consolas"/>
                  <w:rPrChange w:id="482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483" w:author="ayres major" w:date="2022-04-25T00:44:00Z">
                    <w:rPr/>
                  </w:rPrChange>
                </w:rPr>
                <w:t>flex</w:t>
              </w:r>
              <w:proofErr w:type="spellEnd"/>
              <w:r w:rsidRPr="0051008E">
                <w:rPr>
                  <w:rFonts w:ascii="Consolas" w:hAnsi="Consolas"/>
                  <w:rPrChange w:id="484" w:author="ayres major" w:date="2022-04-25T00:44:00Z">
                    <w:rPr/>
                  </w:rPrChange>
                </w:rPr>
                <w:t>";</w:t>
              </w:r>
            </w:ins>
          </w:p>
          <w:p w14:paraId="34353267" w14:textId="77777777" w:rsidR="0051008E" w:rsidRPr="0051008E" w:rsidRDefault="0051008E" w:rsidP="0051008E">
            <w:pPr>
              <w:rPr>
                <w:ins w:id="485" w:author="ayres major" w:date="2022-04-25T00:42:00Z"/>
                <w:rFonts w:ascii="Consolas" w:hAnsi="Consolas"/>
                <w:rPrChange w:id="486" w:author="ayres major" w:date="2022-04-25T00:44:00Z">
                  <w:rPr>
                    <w:ins w:id="487" w:author="ayres major" w:date="2022-04-25T00:42:00Z"/>
                  </w:rPr>
                </w:rPrChange>
              </w:rPr>
            </w:pPr>
            <w:ins w:id="488" w:author="ayres major" w:date="2022-04-25T00:42:00Z">
              <w:r w:rsidRPr="0051008E">
                <w:rPr>
                  <w:rFonts w:ascii="Consolas" w:hAnsi="Consolas"/>
                  <w:rPrChange w:id="48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490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491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492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493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494" w:author="ayres major" w:date="2022-04-25T00:44:00Z">
                    <w:rPr/>
                  </w:rPrChange>
                </w:rPr>
                <w:t>500);</w:t>
              </w:r>
            </w:ins>
          </w:p>
          <w:p w14:paraId="77DB64A5" w14:textId="77777777" w:rsidR="0051008E" w:rsidRPr="0051008E" w:rsidRDefault="0051008E" w:rsidP="0051008E">
            <w:pPr>
              <w:rPr>
                <w:ins w:id="495" w:author="ayres major" w:date="2022-04-25T00:42:00Z"/>
                <w:rFonts w:ascii="Consolas" w:hAnsi="Consolas"/>
                <w:rPrChange w:id="496" w:author="ayres major" w:date="2022-04-25T00:44:00Z">
                  <w:rPr>
                    <w:ins w:id="497" w:author="ayres major" w:date="2022-04-25T00:42:00Z"/>
                  </w:rPr>
                </w:rPrChange>
              </w:rPr>
            </w:pPr>
            <w:ins w:id="498" w:author="ayres major" w:date="2022-04-25T00:42:00Z">
              <w:r w:rsidRPr="0051008E">
                <w:rPr>
                  <w:rFonts w:ascii="Consolas" w:hAnsi="Consolas"/>
                  <w:rPrChange w:id="49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00" w:author="ayres major" w:date="2022-04-25T00:44:00Z">
                    <w:rPr/>
                  </w:rPrChange>
                </w:rPr>
                <w:t>intrucoes.innerText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01" w:author="ayres major" w:date="2022-04-25T00:44:00Z">
                    <w:rPr/>
                  </w:rPrChange>
                </w:rPr>
                <w:t xml:space="preserve"> = "PAPEL";</w:t>
              </w:r>
            </w:ins>
          </w:p>
          <w:p w14:paraId="36B0F5DE" w14:textId="77777777" w:rsidR="0051008E" w:rsidRPr="0051008E" w:rsidRDefault="0051008E" w:rsidP="0051008E">
            <w:pPr>
              <w:rPr>
                <w:ins w:id="502" w:author="ayres major" w:date="2022-04-25T00:42:00Z"/>
                <w:rFonts w:ascii="Consolas" w:hAnsi="Consolas"/>
                <w:rPrChange w:id="503" w:author="ayres major" w:date="2022-04-25T00:44:00Z">
                  <w:rPr>
                    <w:ins w:id="504" w:author="ayres major" w:date="2022-04-25T00:42:00Z"/>
                  </w:rPr>
                </w:rPrChange>
              </w:rPr>
            </w:pPr>
            <w:ins w:id="505" w:author="ayres major" w:date="2022-04-25T00:42:00Z">
              <w:r w:rsidRPr="0051008E">
                <w:rPr>
                  <w:rFonts w:ascii="Consolas" w:hAnsi="Consolas"/>
                  <w:rPrChange w:id="506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507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508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09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510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511" w:author="ayres major" w:date="2022-04-25T00:44:00Z">
                    <w:rPr/>
                  </w:rPrChange>
                </w:rPr>
                <w:t>750);</w:t>
              </w:r>
            </w:ins>
          </w:p>
          <w:p w14:paraId="3DD51D17" w14:textId="77777777" w:rsidR="0051008E" w:rsidRPr="0051008E" w:rsidRDefault="0051008E" w:rsidP="0051008E">
            <w:pPr>
              <w:rPr>
                <w:ins w:id="512" w:author="ayres major" w:date="2022-04-25T00:42:00Z"/>
                <w:rFonts w:ascii="Consolas" w:hAnsi="Consolas"/>
                <w:rPrChange w:id="513" w:author="ayres major" w:date="2022-04-25T00:44:00Z">
                  <w:rPr>
                    <w:ins w:id="514" w:author="ayres major" w:date="2022-04-25T00:42:00Z"/>
                  </w:rPr>
                </w:rPrChange>
              </w:rPr>
            </w:pPr>
            <w:ins w:id="515" w:author="ayres major" w:date="2022-04-25T00:42:00Z">
              <w:r w:rsidRPr="0051008E">
                <w:rPr>
                  <w:rFonts w:ascii="Consolas" w:hAnsi="Consolas"/>
                  <w:rPrChange w:id="516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17" w:author="ayres major" w:date="2022-04-25T00:44:00Z">
                    <w:rPr/>
                  </w:rPrChange>
                </w:rPr>
                <w:t>intrucoes.innerText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18" w:author="ayres major" w:date="2022-04-25T00:44:00Z">
                    <w:rPr/>
                  </w:rPrChange>
                </w:rPr>
                <w:t xml:space="preserve"> = "TESOURA";</w:t>
              </w:r>
            </w:ins>
          </w:p>
          <w:p w14:paraId="33C9D439" w14:textId="77777777" w:rsidR="0051008E" w:rsidRPr="0051008E" w:rsidRDefault="0051008E" w:rsidP="0051008E">
            <w:pPr>
              <w:rPr>
                <w:ins w:id="519" w:author="ayres major" w:date="2022-04-25T00:42:00Z"/>
                <w:rFonts w:ascii="Consolas" w:hAnsi="Consolas"/>
                <w:rPrChange w:id="520" w:author="ayres major" w:date="2022-04-25T00:44:00Z">
                  <w:rPr>
                    <w:ins w:id="521" w:author="ayres major" w:date="2022-04-25T00:42:00Z"/>
                  </w:rPr>
                </w:rPrChange>
              </w:rPr>
            </w:pPr>
            <w:ins w:id="522" w:author="ayres major" w:date="2022-04-25T00:42:00Z">
              <w:r w:rsidRPr="0051008E">
                <w:rPr>
                  <w:rFonts w:ascii="Consolas" w:hAnsi="Consolas"/>
                  <w:rPrChange w:id="52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524" w:author="ayres major" w:date="2022-04-25T00:44:00Z">
                    <w:rPr/>
                  </w:rPrChange>
                </w:rPr>
                <w:t>await</w:t>
              </w:r>
              <w:proofErr w:type="spellEnd"/>
              <w:r w:rsidRPr="0051008E">
                <w:rPr>
                  <w:rFonts w:ascii="Consolas" w:hAnsi="Consolas"/>
                  <w:rPrChange w:id="525" w:author="ayres major" w:date="2022-04-25T00:44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26" w:author="ayres major" w:date="2022-04-25T00:44:00Z">
                    <w:rPr/>
                  </w:rPrChange>
                </w:rPr>
                <w:t>sleep</w:t>
              </w:r>
              <w:proofErr w:type="spellEnd"/>
              <w:r w:rsidRPr="0051008E">
                <w:rPr>
                  <w:rFonts w:ascii="Consolas" w:hAnsi="Consolas"/>
                  <w:rPrChange w:id="527" w:author="ayres major" w:date="2022-04-25T00:44:00Z">
                    <w:rPr/>
                  </w:rPrChange>
                </w:rPr>
                <w:t>(</w:t>
              </w:r>
              <w:proofErr w:type="gramEnd"/>
              <w:r w:rsidRPr="0051008E">
                <w:rPr>
                  <w:rFonts w:ascii="Consolas" w:hAnsi="Consolas"/>
                  <w:rPrChange w:id="528" w:author="ayres major" w:date="2022-04-25T00:44:00Z">
                    <w:rPr/>
                  </w:rPrChange>
                </w:rPr>
                <w:t>500);</w:t>
              </w:r>
            </w:ins>
          </w:p>
          <w:p w14:paraId="60DF5284" w14:textId="77777777" w:rsidR="0051008E" w:rsidRPr="0051008E" w:rsidRDefault="0051008E" w:rsidP="0051008E">
            <w:pPr>
              <w:rPr>
                <w:ins w:id="529" w:author="ayres major" w:date="2022-04-25T00:42:00Z"/>
                <w:rFonts w:ascii="Consolas" w:hAnsi="Consolas"/>
                <w:rPrChange w:id="530" w:author="ayres major" w:date="2022-04-25T00:44:00Z">
                  <w:rPr>
                    <w:ins w:id="531" w:author="ayres major" w:date="2022-04-25T00:42:00Z"/>
                  </w:rPr>
                </w:rPrChange>
              </w:rPr>
            </w:pPr>
            <w:ins w:id="532" w:author="ayres major" w:date="2022-04-25T00:42:00Z">
              <w:r w:rsidRPr="0051008E">
                <w:rPr>
                  <w:rFonts w:ascii="Consolas" w:hAnsi="Consolas"/>
                  <w:rPrChange w:id="53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34" w:author="ayres major" w:date="2022-04-25T00:44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35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36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37" w:author="ayres major" w:date="2022-04-25T00:44:00Z">
                    <w:rPr/>
                  </w:rPrChange>
                </w:rPr>
                <w:t>", "sair(this.id)");</w:t>
              </w:r>
            </w:ins>
          </w:p>
          <w:p w14:paraId="726D7A8D" w14:textId="77777777" w:rsidR="0051008E" w:rsidRPr="0051008E" w:rsidRDefault="0051008E" w:rsidP="0051008E">
            <w:pPr>
              <w:rPr>
                <w:ins w:id="538" w:author="ayres major" w:date="2022-04-25T00:42:00Z"/>
                <w:rFonts w:ascii="Consolas" w:hAnsi="Consolas"/>
                <w:rPrChange w:id="539" w:author="ayres major" w:date="2022-04-25T00:44:00Z">
                  <w:rPr>
                    <w:ins w:id="540" w:author="ayres major" w:date="2022-04-25T00:42:00Z"/>
                  </w:rPr>
                </w:rPrChange>
              </w:rPr>
            </w:pPr>
            <w:ins w:id="541" w:author="ayres major" w:date="2022-04-25T00:42:00Z">
              <w:r w:rsidRPr="0051008E">
                <w:rPr>
                  <w:rFonts w:ascii="Consolas" w:hAnsi="Consolas"/>
                  <w:rPrChange w:id="542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43" w:author="ayres major" w:date="2022-04-25T00:44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44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45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46" w:author="ayres major" w:date="2022-04-25T00:44:00Z">
                    <w:rPr/>
                  </w:rPrChange>
                </w:rPr>
                <w:t>", "sair(this.id)");</w:t>
              </w:r>
            </w:ins>
          </w:p>
          <w:p w14:paraId="6D0362F0" w14:textId="77777777" w:rsidR="0051008E" w:rsidRPr="0051008E" w:rsidRDefault="0051008E" w:rsidP="0051008E">
            <w:pPr>
              <w:rPr>
                <w:ins w:id="547" w:author="ayres major" w:date="2022-04-25T00:42:00Z"/>
                <w:rFonts w:ascii="Consolas" w:hAnsi="Consolas"/>
                <w:rPrChange w:id="548" w:author="ayres major" w:date="2022-04-25T00:44:00Z">
                  <w:rPr>
                    <w:ins w:id="549" w:author="ayres major" w:date="2022-04-25T00:42:00Z"/>
                  </w:rPr>
                </w:rPrChange>
              </w:rPr>
            </w:pPr>
            <w:ins w:id="550" w:author="ayres major" w:date="2022-04-25T00:42:00Z">
              <w:r w:rsidRPr="0051008E">
                <w:rPr>
                  <w:rFonts w:ascii="Consolas" w:hAnsi="Consolas"/>
                  <w:rPrChange w:id="551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52" w:author="ayres major" w:date="2022-04-25T00:44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53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54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55" w:author="ayres major" w:date="2022-04-25T00:44:00Z">
                    <w:rPr/>
                  </w:rPrChange>
                </w:rPr>
                <w:t>", "sair(this.id)");</w:t>
              </w:r>
            </w:ins>
          </w:p>
          <w:p w14:paraId="35F78ACC" w14:textId="77777777" w:rsidR="0051008E" w:rsidRPr="0051008E" w:rsidRDefault="0051008E" w:rsidP="0051008E">
            <w:pPr>
              <w:rPr>
                <w:ins w:id="556" w:author="ayres major" w:date="2022-04-25T00:42:00Z"/>
                <w:rFonts w:ascii="Consolas" w:hAnsi="Consolas"/>
                <w:rPrChange w:id="557" w:author="ayres major" w:date="2022-04-25T00:44:00Z">
                  <w:rPr>
                    <w:ins w:id="558" w:author="ayres major" w:date="2022-04-25T00:42:00Z"/>
                  </w:rPr>
                </w:rPrChange>
              </w:rPr>
            </w:pPr>
            <w:ins w:id="559" w:author="ayres major" w:date="2022-04-25T00:42:00Z">
              <w:r w:rsidRPr="0051008E">
                <w:rPr>
                  <w:rFonts w:ascii="Consolas" w:hAnsi="Consolas"/>
                  <w:rPrChange w:id="560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61" w:author="ayres major" w:date="2022-04-25T00:44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62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63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564" w:author="ayres major" w:date="2022-04-25T00:44:00Z">
                    <w:rPr/>
                  </w:rPrChange>
                </w:rPr>
                <w:t>", "entrar(this.id)");</w:t>
              </w:r>
            </w:ins>
          </w:p>
          <w:p w14:paraId="74948674" w14:textId="77777777" w:rsidR="0051008E" w:rsidRPr="0051008E" w:rsidRDefault="0051008E" w:rsidP="0051008E">
            <w:pPr>
              <w:rPr>
                <w:ins w:id="565" w:author="ayres major" w:date="2022-04-25T00:42:00Z"/>
                <w:rFonts w:ascii="Consolas" w:hAnsi="Consolas"/>
                <w:rPrChange w:id="566" w:author="ayres major" w:date="2022-04-25T00:44:00Z">
                  <w:rPr>
                    <w:ins w:id="567" w:author="ayres major" w:date="2022-04-25T00:42:00Z"/>
                  </w:rPr>
                </w:rPrChange>
              </w:rPr>
            </w:pPr>
            <w:ins w:id="568" w:author="ayres major" w:date="2022-04-25T00:42:00Z">
              <w:r w:rsidRPr="0051008E">
                <w:rPr>
                  <w:rFonts w:ascii="Consolas" w:hAnsi="Consolas"/>
                  <w:rPrChange w:id="569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70" w:author="ayres major" w:date="2022-04-25T00:44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71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72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573" w:author="ayres major" w:date="2022-04-25T00:44:00Z">
                    <w:rPr/>
                  </w:rPrChange>
                </w:rPr>
                <w:t>", "entrar(this.id)");</w:t>
              </w:r>
            </w:ins>
          </w:p>
          <w:p w14:paraId="00F701E3" w14:textId="77777777" w:rsidR="0051008E" w:rsidRPr="0051008E" w:rsidRDefault="0051008E" w:rsidP="0051008E">
            <w:pPr>
              <w:rPr>
                <w:ins w:id="574" w:author="ayres major" w:date="2022-04-25T00:42:00Z"/>
                <w:rFonts w:ascii="Consolas" w:hAnsi="Consolas"/>
                <w:rPrChange w:id="575" w:author="ayres major" w:date="2022-04-25T00:44:00Z">
                  <w:rPr>
                    <w:ins w:id="576" w:author="ayres major" w:date="2022-04-25T00:42:00Z"/>
                  </w:rPr>
                </w:rPrChange>
              </w:rPr>
            </w:pPr>
            <w:ins w:id="577" w:author="ayres major" w:date="2022-04-25T00:42:00Z">
              <w:r w:rsidRPr="0051008E">
                <w:rPr>
                  <w:rFonts w:ascii="Consolas" w:hAnsi="Consolas"/>
                  <w:rPrChange w:id="578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79" w:author="ayres major" w:date="2022-04-25T00:44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80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81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582" w:author="ayres major" w:date="2022-04-25T00:44:00Z">
                    <w:rPr/>
                  </w:rPrChange>
                </w:rPr>
                <w:t>", "entrar(this.id)");</w:t>
              </w:r>
            </w:ins>
          </w:p>
          <w:p w14:paraId="1F100AC1" w14:textId="77777777" w:rsidR="0051008E" w:rsidRPr="0051008E" w:rsidRDefault="0051008E" w:rsidP="0051008E">
            <w:pPr>
              <w:rPr>
                <w:ins w:id="583" w:author="ayres major" w:date="2022-04-25T00:42:00Z"/>
                <w:rFonts w:ascii="Consolas" w:hAnsi="Consolas"/>
                <w:rPrChange w:id="584" w:author="ayres major" w:date="2022-04-25T00:44:00Z">
                  <w:rPr>
                    <w:ins w:id="585" w:author="ayres major" w:date="2022-04-25T00:42:00Z"/>
                  </w:rPr>
                </w:rPrChange>
              </w:rPr>
            </w:pPr>
            <w:ins w:id="586" w:author="ayres major" w:date="2022-04-25T00:42:00Z">
              <w:r w:rsidRPr="0051008E">
                <w:rPr>
                  <w:rFonts w:ascii="Consolas" w:hAnsi="Consolas"/>
                  <w:rPrChange w:id="58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88" w:author="ayres major" w:date="2022-04-25T00:44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89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90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591" w:author="ayres major" w:date="2022-04-25T00:44:00Z">
                    <w:rPr/>
                  </w:rPrChange>
                </w:rPr>
                <w:t>", "sair(this.id)");</w:t>
              </w:r>
            </w:ins>
          </w:p>
          <w:p w14:paraId="457944D0" w14:textId="77777777" w:rsidR="0051008E" w:rsidRPr="0051008E" w:rsidRDefault="0051008E" w:rsidP="0051008E">
            <w:pPr>
              <w:rPr>
                <w:ins w:id="592" w:author="ayres major" w:date="2022-04-25T00:42:00Z"/>
                <w:rFonts w:ascii="Consolas" w:hAnsi="Consolas"/>
                <w:rPrChange w:id="593" w:author="ayres major" w:date="2022-04-25T00:44:00Z">
                  <w:rPr>
                    <w:ins w:id="594" w:author="ayres major" w:date="2022-04-25T00:42:00Z"/>
                  </w:rPr>
                </w:rPrChange>
              </w:rPr>
            </w:pPr>
            <w:ins w:id="595" w:author="ayres major" w:date="2022-04-25T00:42:00Z">
              <w:r w:rsidRPr="0051008E">
                <w:rPr>
                  <w:rFonts w:ascii="Consolas" w:hAnsi="Consolas"/>
                  <w:rPrChange w:id="596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597" w:author="ayres major" w:date="2022-04-25T00:44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598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599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600" w:author="ayres major" w:date="2022-04-25T00:44:00Z">
                    <w:rPr/>
                  </w:rPrChange>
                </w:rPr>
                <w:t>", "sair(this.id)");</w:t>
              </w:r>
            </w:ins>
          </w:p>
          <w:p w14:paraId="5851B577" w14:textId="77777777" w:rsidR="0051008E" w:rsidRPr="0051008E" w:rsidRDefault="0051008E" w:rsidP="0051008E">
            <w:pPr>
              <w:rPr>
                <w:ins w:id="601" w:author="ayres major" w:date="2022-04-25T00:42:00Z"/>
                <w:rFonts w:ascii="Consolas" w:hAnsi="Consolas"/>
                <w:rPrChange w:id="602" w:author="ayres major" w:date="2022-04-25T00:44:00Z">
                  <w:rPr>
                    <w:ins w:id="603" w:author="ayres major" w:date="2022-04-25T00:42:00Z"/>
                  </w:rPr>
                </w:rPrChange>
              </w:rPr>
            </w:pPr>
            <w:ins w:id="604" w:author="ayres major" w:date="2022-04-25T00:42:00Z">
              <w:r w:rsidRPr="0051008E">
                <w:rPr>
                  <w:rFonts w:ascii="Consolas" w:hAnsi="Consolas"/>
                  <w:rPrChange w:id="605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06" w:author="ayres major" w:date="2022-04-25T00:44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07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08" w:author="ayres major" w:date="2022-04-25T00:44:00Z">
                    <w:rPr/>
                  </w:rPrChange>
                </w:rPr>
                <w:t>onmouseleave</w:t>
              </w:r>
              <w:proofErr w:type="spellEnd"/>
              <w:r w:rsidRPr="0051008E">
                <w:rPr>
                  <w:rFonts w:ascii="Consolas" w:hAnsi="Consolas"/>
                  <w:rPrChange w:id="609" w:author="ayres major" w:date="2022-04-25T00:44:00Z">
                    <w:rPr/>
                  </w:rPrChange>
                </w:rPr>
                <w:t>", "sair(this.id)");</w:t>
              </w:r>
            </w:ins>
          </w:p>
          <w:p w14:paraId="51AB8CEB" w14:textId="77777777" w:rsidR="0051008E" w:rsidRPr="0051008E" w:rsidRDefault="0051008E" w:rsidP="0051008E">
            <w:pPr>
              <w:rPr>
                <w:ins w:id="610" w:author="ayres major" w:date="2022-04-25T00:42:00Z"/>
                <w:rFonts w:ascii="Consolas" w:hAnsi="Consolas"/>
                <w:rPrChange w:id="611" w:author="ayres major" w:date="2022-04-25T00:44:00Z">
                  <w:rPr>
                    <w:ins w:id="612" w:author="ayres major" w:date="2022-04-25T00:42:00Z"/>
                  </w:rPr>
                </w:rPrChange>
              </w:rPr>
            </w:pPr>
            <w:ins w:id="613" w:author="ayres major" w:date="2022-04-25T00:42:00Z">
              <w:r w:rsidRPr="0051008E">
                <w:rPr>
                  <w:rFonts w:ascii="Consolas" w:hAnsi="Consolas"/>
                  <w:rPrChange w:id="614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15" w:author="ayres major" w:date="2022-04-25T00:44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16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17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618" w:author="ayres major" w:date="2022-04-25T00:44:00Z">
                    <w:rPr/>
                  </w:rPrChange>
                </w:rPr>
                <w:t>", "entrar(this.id)");</w:t>
              </w:r>
            </w:ins>
          </w:p>
          <w:p w14:paraId="3D49E26C" w14:textId="77777777" w:rsidR="0051008E" w:rsidRPr="0051008E" w:rsidRDefault="0051008E" w:rsidP="0051008E">
            <w:pPr>
              <w:rPr>
                <w:ins w:id="619" w:author="ayres major" w:date="2022-04-25T00:42:00Z"/>
                <w:rFonts w:ascii="Consolas" w:hAnsi="Consolas"/>
                <w:rPrChange w:id="620" w:author="ayres major" w:date="2022-04-25T00:44:00Z">
                  <w:rPr>
                    <w:ins w:id="621" w:author="ayres major" w:date="2022-04-25T00:42:00Z"/>
                  </w:rPr>
                </w:rPrChange>
              </w:rPr>
            </w:pPr>
            <w:ins w:id="622" w:author="ayres major" w:date="2022-04-25T00:42:00Z">
              <w:r w:rsidRPr="0051008E">
                <w:rPr>
                  <w:rFonts w:ascii="Consolas" w:hAnsi="Consolas"/>
                  <w:rPrChange w:id="62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24" w:author="ayres major" w:date="2022-04-25T00:44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25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26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627" w:author="ayres major" w:date="2022-04-25T00:44:00Z">
                    <w:rPr/>
                  </w:rPrChange>
                </w:rPr>
                <w:t>", "entrar(this.id)");</w:t>
              </w:r>
            </w:ins>
          </w:p>
          <w:p w14:paraId="568014E9" w14:textId="77777777" w:rsidR="0051008E" w:rsidRPr="0051008E" w:rsidRDefault="0051008E" w:rsidP="0051008E">
            <w:pPr>
              <w:rPr>
                <w:ins w:id="628" w:author="ayres major" w:date="2022-04-25T00:42:00Z"/>
                <w:rFonts w:ascii="Consolas" w:hAnsi="Consolas"/>
                <w:rPrChange w:id="629" w:author="ayres major" w:date="2022-04-25T00:44:00Z">
                  <w:rPr>
                    <w:ins w:id="630" w:author="ayres major" w:date="2022-04-25T00:42:00Z"/>
                  </w:rPr>
                </w:rPrChange>
              </w:rPr>
            </w:pPr>
            <w:ins w:id="631" w:author="ayres major" w:date="2022-04-25T00:42:00Z">
              <w:r w:rsidRPr="0051008E">
                <w:rPr>
                  <w:rFonts w:ascii="Consolas" w:hAnsi="Consolas"/>
                  <w:rPrChange w:id="632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33" w:author="ayres major" w:date="2022-04-25T00:44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34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35" w:author="ayres major" w:date="2022-04-25T00:44:00Z">
                    <w:rPr/>
                  </w:rPrChange>
                </w:rPr>
                <w:t>onmouseenter</w:t>
              </w:r>
              <w:proofErr w:type="spellEnd"/>
              <w:r w:rsidRPr="0051008E">
                <w:rPr>
                  <w:rFonts w:ascii="Consolas" w:hAnsi="Consolas"/>
                  <w:rPrChange w:id="636" w:author="ayres major" w:date="2022-04-25T00:44:00Z">
                    <w:rPr/>
                  </w:rPrChange>
                </w:rPr>
                <w:t>", "entrar(this.id)");</w:t>
              </w:r>
            </w:ins>
          </w:p>
          <w:p w14:paraId="0AAF1A05" w14:textId="77777777" w:rsidR="0051008E" w:rsidRPr="0051008E" w:rsidRDefault="0051008E" w:rsidP="0051008E">
            <w:pPr>
              <w:rPr>
                <w:ins w:id="637" w:author="ayres major" w:date="2022-04-25T00:42:00Z"/>
                <w:rFonts w:ascii="Consolas" w:hAnsi="Consolas"/>
                <w:rPrChange w:id="638" w:author="ayres major" w:date="2022-04-25T00:44:00Z">
                  <w:rPr>
                    <w:ins w:id="639" w:author="ayres major" w:date="2022-04-25T00:42:00Z"/>
                  </w:rPr>
                </w:rPrChange>
              </w:rPr>
            </w:pPr>
            <w:ins w:id="640" w:author="ayres major" w:date="2022-04-25T00:42:00Z">
              <w:r w:rsidRPr="0051008E">
                <w:rPr>
                  <w:rFonts w:ascii="Consolas" w:hAnsi="Consolas"/>
                  <w:rPrChange w:id="641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42" w:author="ayres major" w:date="2022-04-25T00:44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43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44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45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46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47" w:author="ayres major" w:date="2022-04-25T00:44:00Z">
                    <w:rPr/>
                  </w:rPrChange>
                </w:rPr>
                <w:t>(this.id)");</w:t>
              </w:r>
            </w:ins>
          </w:p>
          <w:p w14:paraId="7A85F074" w14:textId="77777777" w:rsidR="0051008E" w:rsidRPr="0051008E" w:rsidRDefault="0051008E" w:rsidP="0051008E">
            <w:pPr>
              <w:rPr>
                <w:ins w:id="648" w:author="ayres major" w:date="2022-04-25T00:42:00Z"/>
                <w:rFonts w:ascii="Consolas" w:hAnsi="Consolas"/>
                <w:rPrChange w:id="649" w:author="ayres major" w:date="2022-04-25T00:44:00Z">
                  <w:rPr>
                    <w:ins w:id="650" w:author="ayres major" w:date="2022-04-25T00:42:00Z"/>
                  </w:rPr>
                </w:rPrChange>
              </w:rPr>
            </w:pPr>
            <w:ins w:id="651" w:author="ayres major" w:date="2022-04-25T00:42:00Z">
              <w:r w:rsidRPr="0051008E">
                <w:rPr>
                  <w:rFonts w:ascii="Consolas" w:hAnsi="Consolas"/>
                  <w:rPrChange w:id="652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53" w:author="ayres major" w:date="2022-04-25T00:44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54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55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56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57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58" w:author="ayres major" w:date="2022-04-25T00:44:00Z">
                    <w:rPr/>
                  </w:rPrChange>
                </w:rPr>
                <w:t>(this.id)");</w:t>
              </w:r>
            </w:ins>
          </w:p>
          <w:p w14:paraId="7F668CA5" w14:textId="77777777" w:rsidR="0051008E" w:rsidRPr="0051008E" w:rsidRDefault="0051008E" w:rsidP="0051008E">
            <w:pPr>
              <w:rPr>
                <w:ins w:id="659" w:author="ayres major" w:date="2022-04-25T00:42:00Z"/>
                <w:rFonts w:ascii="Consolas" w:hAnsi="Consolas"/>
                <w:rPrChange w:id="660" w:author="ayres major" w:date="2022-04-25T00:44:00Z">
                  <w:rPr>
                    <w:ins w:id="661" w:author="ayres major" w:date="2022-04-25T00:42:00Z"/>
                  </w:rPr>
                </w:rPrChange>
              </w:rPr>
            </w:pPr>
            <w:ins w:id="662" w:author="ayres major" w:date="2022-04-25T00:42:00Z">
              <w:r w:rsidRPr="0051008E">
                <w:rPr>
                  <w:rFonts w:ascii="Consolas" w:hAnsi="Consolas"/>
                  <w:rPrChange w:id="663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64" w:author="ayres major" w:date="2022-04-25T00:44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65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66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67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68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69" w:author="ayres major" w:date="2022-04-25T00:44:00Z">
                    <w:rPr/>
                  </w:rPrChange>
                </w:rPr>
                <w:t>(this.id)");</w:t>
              </w:r>
            </w:ins>
          </w:p>
          <w:p w14:paraId="1C2E958C" w14:textId="77777777" w:rsidR="0051008E" w:rsidRPr="0051008E" w:rsidRDefault="0051008E" w:rsidP="0051008E">
            <w:pPr>
              <w:rPr>
                <w:ins w:id="670" w:author="ayres major" w:date="2022-04-25T00:42:00Z"/>
                <w:rFonts w:ascii="Consolas" w:hAnsi="Consolas"/>
                <w:rPrChange w:id="671" w:author="ayres major" w:date="2022-04-25T00:44:00Z">
                  <w:rPr>
                    <w:ins w:id="672" w:author="ayres major" w:date="2022-04-25T00:42:00Z"/>
                  </w:rPr>
                </w:rPrChange>
              </w:rPr>
            </w:pPr>
            <w:ins w:id="673" w:author="ayres major" w:date="2022-04-25T00:42:00Z">
              <w:r w:rsidRPr="0051008E">
                <w:rPr>
                  <w:rFonts w:ascii="Consolas" w:hAnsi="Consolas"/>
                  <w:rPrChange w:id="674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75" w:author="ayres major" w:date="2022-04-25T00:44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76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77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78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79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80" w:author="ayres major" w:date="2022-04-25T00:44:00Z">
                    <w:rPr/>
                  </w:rPrChange>
                </w:rPr>
                <w:t>('pedra')");</w:t>
              </w:r>
            </w:ins>
          </w:p>
          <w:p w14:paraId="422BDC39" w14:textId="77777777" w:rsidR="0051008E" w:rsidRPr="0051008E" w:rsidRDefault="0051008E" w:rsidP="0051008E">
            <w:pPr>
              <w:rPr>
                <w:ins w:id="681" w:author="ayres major" w:date="2022-04-25T00:42:00Z"/>
                <w:rFonts w:ascii="Consolas" w:hAnsi="Consolas"/>
                <w:rPrChange w:id="682" w:author="ayres major" w:date="2022-04-25T00:44:00Z">
                  <w:rPr>
                    <w:ins w:id="683" w:author="ayres major" w:date="2022-04-25T00:42:00Z"/>
                  </w:rPr>
                </w:rPrChange>
              </w:rPr>
            </w:pPr>
            <w:ins w:id="684" w:author="ayres major" w:date="2022-04-25T00:42:00Z">
              <w:r w:rsidRPr="0051008E">
                <w:rPr>
                  <w:rFonts w:ascii="Consolas" w:hAnsi="Consolas"/>
                  <w:rPrChange w:id="685" w:author="ayres major" w:date="2022-04-25T00:44:00Z">
                    <w:rPr/>
                  </w:rPrChange>
                </w:rPr>
                <w:lastRenderedPageBreak/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86" w:author="ayres major" w:date="2022-04-25T00:44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87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88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689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690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691" w:author="ayres major" w:date="2022-04-25T00:44:00Z">
                    <w:rPr/>
                  </w:rPrChange>
                </w:rPr>
                <w:t>('papel')");</w:t>
              </w:r>
            </w:ins>
          </w:p>
          <w:p w14:paraId="27AC51AC" w14:textId="77777777" w:rsidR="0051008E" w:rsidRPr="0051008E" w:rsidRDefault="0051008E" w:rsidP="0051008E">
            <w:pPr>
              <w:rPr>
                <w:ins w:id="692" w:author="ayres major" w:date="2022-04-25T00:42:00Z"/>
                <w:rFonts w:ascii="Consolas" w:hAnsi="Consolas"/>
                <w:rPrChange w:id="693" w:author="ayres major" w:date="2022-04-25T00:44:00Z">
                  <w:rPr>
                    <w:ins w:id="694" w:author="ayres major" w:date="2022-04-25T00:42:00Z"/>
                  </w:rPr>
                </w:rPrChange>
              </w:rPr>
            </w:pPr>
            <w:ins w:id="695" w:author="ayres major" w:date="2022-04-25T00:42:00Z">
              <w:r w:rsidRPr="0051008E">
                <w:rPr>
                  <w:rFonts w:ascii="Consolas" w:hAnsi="Consolas"/>
                  <w:rPrChange w:id="696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697" w:author="ayres major" w:date="2022-04-25T00:44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698" w:author="ayres major" w:date="2022-04-25T00:44:00Z">
                    <w:rPr/>
                  </w:rPrChange>
                </w:rPr>
                <w:t>("</w:t>
              </w:r>
              <w:proofErr w:type="spellStart"/>
              <w:r w:rsidRPr="0051008E">
                <w:rPr>
                  <w:rFonts w:ascii="Consolas" w:hAnsi="Consolas"/>
                  <w:rPrChange w:id="699" w:author="ayres major" w:date="2022-04-25T00:44:00Z">
                    <w:rPr/>
                  </w:rPrChange>
                </w:rPr>
                <w:t>onclick</w:t>
              </w:r>
              <w:proofErr w:type="spellEnd"/>
              <w:r w:rsidRPr="0051008E">
                <w:rPr>
                  <w:rFonts w:ascii="Consolas" w:hAnsi="Consolas"/>
                  <w:rPrChange w:id="700" w:author="ayres major" w:date="2022-04-25T00:44:00Z">
                    <w:rPr/>
                  </w:rPrChange>
                </w:rPr>
                <w:t>", "</w:t>
              </w:r>
              <w:proofErr w:type="spellStart"/>
              <w:r w:rsidRPr="0051008E">
                <w:rPr>
                  <w:rFonts w:ascii="Consolas" w:hAnsi="Consolas"/>
                  <w:rPrChange w:id="701" w:author="ayres major" w:date="2022-04-25T00:44:00Z">
                    <w:rPr/>
                  </w:rPrChange>
                </w:rPr>
                <w:t>select</w:t>
              </w:r>
              <w:proofErr w:type="spellEnd"/>
              <w:r w:rsidRPr="0051008E">
                <w:rPr>
                  <w:rFonts w:ascii="Consolas" w:hAnsi="Consolas"/>
                  <w:rPrChange w:id="702" w:author="ayres major" w:date="2022-04-25T00:44:00Z">
                    <w:rPr/>
                  </w:rPrChange>
                </w:rPr>
                <w:t>('tesoura')");</w:t>
              </w:r>
            </w:ins>
          </w:p>
          <w:p w14:paraId="18C5FA98" w14:textId="77777777" w:rsidR="0051008E" w:rsidRPr="0051008E" w:rsidRDefault="0051008E" w:rsidP="0051008E">
            <w:pPr>
              <w:rPr>
                <w:ins w:id="703" w:author="ayres major" w:date="2022-04-25T00:42:00Z"/>
                <w:rFonts w:ascii="Consolas" w:hAnsi="Consolas"/>
                <w:rPrChange w:id="704" w:author="ayres major" w:date="2022-04-25T00:44:00Z">
                  <w:rPr>
                    <w:ins w:id="705" w:author="ayres major" w:date="2022-04-25T00:42:00Z"/>
                  </w:rPr>
                </w:rPrChange>
              </w:rPr>
            </w:pPr>
            <w:ins w:id="706" w:author="ayres major" w:date="2022-04-25T00:42:00Z">
              <w:r w:rsidRPr="0051008E">
                <w:rPr>
                  <w:rFonts w:ascii="Consolas" w:hAnsi="Consolas"/>
                  <w:rPrChange w:id="70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08" w:author="ayres major" w:date="2022-04-25T00:44:00Z">
                    <w:rPr/>
                  </w:rPrChange>
                </w:rPr>
                <w:t>fundo.style</w:t>
              </w:r>
              <w:proofErr w:type="gramEnd"/>
              <w:r w:rsidRPr="0051008E">
                <w:rPr>
                  <w:rFonts w:ascii="Consolas" w:hAnsi="Consolas"/>
                  <w:rPrChange w:id="709" w:author="ayres major" w:date="2022-04-25T00:44:00Z">
                    <w:rPr/>
                  </w:rPrChange>
                </w:rPr>
                <w:t>.animation</w:t>
              </w:r>
              <w:proofErr w:type="spellEnd"/>
              <w:r w:rsidRPr="0051008E">
                <w:rPr>
                  <w:rFonts w:ascii="Consolas" w:hAnsi="Consolas"/>
                  <w:rPrChange w:id="710" w:author="ayres major" w:date="2022-04-25T00:44:00Z">
                    <w:rPr/>
                  </w:rPrChange>
                </w:rPr>
                <w:t xml:space="preserve"> = "clarear 1200ms </w:t>
              </w:r>
              <w:proofErr w:type="spellStart"/>
              <w:r w:rsidRPr="0051008E">
                <w:rPr>
                  <w:rFonts w:ascii="Consolas" w:hAnsi="Consolas"/>
                  <w:rPrChange w:id="711" w:author="ayres major" w:date="2022-04-25T00:44:00Z">
                    <w:rPr/>
                  </w:rPrChange>
                </w:rPr>
                <w:t>forwards</w:t>
              </w:r>
              <w:proofErr w:type="spellEnd"/>
              <w:r w:rsidRPr="0051008E">
                <w:rPr>
                  <w:rFonts w:ascii="Consolas" w:hAnsi="Consolas"/>
                  <w:rPrChange w:id="712" w:author="ayres major" w:date="2022-04-25T00:44:00Z">
                    <w:rPr/>
                  </w:rPrChange>
                </w:rPr>
                <w:t>";</w:t>
              </w:r>
            </w:ins>
          </w:p>
          <w:p w14:paraId="7E2B5B27" w14:textId="77777777" w:rsidR="0051008E" w:rsidRPr="0051008E" w:rsidRDefault="0051008E" w:rsidP="0051008E">
            <w:pPr>
              <w:rPr>
                <w:ins w:id="713" w:author="ayres major" w:date="2022-04-25T00:42:00Z"/>
                <w:rFonts w:ascii="Consolas" w:hAnsi="Consolas"/>
                <w:rPrChange w:id="714" w:author="ayres major" w:date="2022-04-25T00:44:00Z">
                  <w:rPr>
                    <w:ins w:id="715" w:author="ayres major" w:date="2022-04-25T00:42:00Z"/>
                  </w:rPr>
                </w:rPrChange>
              </w:rPr>
            </w:pPr>
            <w:ins w:id="716" w:author="ayres major" w:date="2022-04-25T00:42:00Z">
              <w:r w:rsidRPr="0051008E">
                <w:rPr>
                  <w:rFonts w:ascii="Consolas" w:hAnsi="Consolas"/>
                  <w:rPrChange w:id="71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18" w:author="ayres major" w:date="2022-04-25T00:44:00Z">
                    <w:rPr/>
                  </w:rPrChange>
                </w:rPr>
                <w:t>menu.style</w:t>
              </w:r>
              <w:proofErr w:type="gramEnd"/>
              <w:r w:rsidRPr="0051008E">
                <w:rPr>
                  <w:rFonts w:ascii="Consolas" w:hAnsi="Consolas"/>
                  <w:rPrChange w:id="719" w:author="ayres major" w:date="2022-04-25T00:44:00Z">
                    <w:rPr/>
                  </w:rPrChange>
                </w:rPr>
                <w:t>.animation</w:t>
              </w:r>
              <w:proofErr w:type="spellEnd"/>
              <w:r w:rsidRPr="0051008E">
                <w:rPr>
                  <w:rFonts w:ascii="Consolas" w:hAnsi="Consolas"/>
                  <w:rPrChange w:id="720" w:author="ayres major" w:date="2022-04-25T00:44:00Z">
                    <w:rPr/>
                  </w:rPrChange>
                </w:rPr>
                <w:t xml:space="preserve"> = "crescer 1.5s </w:t>
              </w:r>
              <w:proofErr w:type="spellStart"/>
              <w:r w:rsidRPr="0051008E">
                <w:rPr>
                  <w:rFonts w:ascii="Consolas" w:hAnsi="Consolas"/>
                  <w:rPrChange w:id="721" w:author="ayres major" w:date="2022-04-25T00:44:00Z">
                    <w:rPr/>
                  </w:rPrChange>
                </w:rPr>
                <w:t>forwards</w:t>
              </w:r>
              <w:proofErr w:type="spellEnd"/>
              <w:r w:rsidRPr="0051008E">
                <w:rPr>
                  <w:rFonts w:ascii="Consolas" w:hAnsi="Consolas"/>
                  <w:rPrChange w:id="722" w:author="ayres major" w:date="2022-04-25T00:44:00Z">
                    <w:rPr/>
                  </w:rPrChange>
                </w:rPr>
                <w:t>";</w:t>
              </w:r>
            </w:ins>
          </w:p>
          <w:p w14:paraId="6054E160" w14:textId="77777777" w:rsidR="0051008E" w:rsidRPr="0051008E" w:rsidRDefault="0051008E" w:rsidP="0051008E">
            <w:pPr>
              <w:rPr>
                <w:ins w:id="723" w:author="ayres major" w:date="2022-04-25T00:42:00Z"/>
                <w:rFonts w:ascii="Consolas" w:hAnsi="Consolas"/>
                <w:rPrChange w:id="724" w:author="ayres major" w:date="2022-04-25T00:44:00Z">
                  <w:rPr>
                    <w:ins w:id="725" w:author="ayres major" w:date="2022-04-25T00:42:00Z"/>
                  </w:rPr>
                </w:rPrChange>
              </w:rPr>
            </w:pPr>
            <w:ins w:id="726" w:author="ayres major" w:date="2022-04-25T00:42:00Z">
              <w:r w:rsidRPr="0051008E">
                <w:rPr>
                  <w:rFonts w:ascii="Consolas" w:hAnsi="Consolas"/>
                  <w:rPrChange w:id="72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728" w:author="ayres major" w:date="2022-04-25T00:44:00Z">
                    <w:rPr/>
                  </w:rPrChange>
                </w:rPr>
                <w:t>let</w:t>
              </w:r>
              <w:proofErr w:type="spellEnd"/>
              <w:r w:rsidRPr="0051008E">
                <w:rPr>
                  <w:rFonts w:ascii="Consolas" w:hAnsi="Consolas"/>
                  <w:rPrChange w:id="729" w:author="ayres major" w:date="2022-04-25T00:44:00Z">
                    <w:rPr/>
                  </w:rPrChange>
                </w:rPr>
                <w:t xml:space="preserve"> </w:t>
              </w:r>
              <w:proofErr w:type="spellStart"/>
              <w:r w:rsidRPr="0051008E">
                <w:rPr>
                  <w:rFonts w:ascii="Consolas" w:hAnsi="Consolas"/>
                  <w:rPrChange w:id="730" w:author="ayres major" w:date="2022-04-25T00:44:00Z">
                    <w:rPr/>
                  </w:rPrChange>
                </w:rPr>
                <w:t>styles</w:t>
              </w:r>
              <w:proofErr w:type="spellEnd"/>
              <w:r w:rsidRPr="0051008E">
                <w:rPr>
                  <w:rFonts w:ascii="Consolas" w:hAnsi="Consolas"/>
                  <w:rPrChange w:id="731" w:author="ayres major" w:date="2022-04-25T00:44:00Z">
                    <w:rPr/>
                  </w:rPrChange>
                </w:rPr>
                <w:t xml:space="preserve"> = {</w:t>
              </w:r>
            </w:ins>
          </w:p>
          <w:p w14:paraId="3357039B" w14:textId="77777777" w:rsidR="0051008E" w:rsidRPr="0051008E" w:rsidRDefault="0051008E" w:rsidP="0051008E">
            <w:pPr>
              <w:rPr>
                <w:ins w:id="732" w:author="ayres major" w:date="2022-04-25T00:42:00Z"/>
                <w:rFonts w:ascii="Consolas" w:hAnsi="Consolas"/>
                <w:rPrChange w:id="733" w:author="ayres major" w:date="2022-04-25T00:44:00Z">
                  <w:rPr>
                    <w:ins w:id="734" w:author="ayres major" w:date="2022-04-25T00:42:00Z"/>
                  </w:rPr>
                </w:rPrChange>
              </w:rPr>
            </w:pPr>
            <w:ins w:id="735" w:author="ayres major" w:date="2022-04-25T00:42:00Z">
              <w:r w:rsidRPr="0051008E">
                <w:rPr>
                  <w:rFonts w:ascii="Consolas" w:hAnsi="Consolas"/>
                  <w:rPrChange w:id="736" w:author="ayres major" w:date="2022-04-25T00:44:00Z">
                    <w:rPr/>
                  </w:rPrChange>
                </w:rPr>
                <w:t xml:space="preserve">    </w:t>
              </w:r>
              <w:proofErr w:type="spellStart"/>
              <w:r w:rsidRPr="0051008E">
                <w:rPr>
                  <w:rFonts w:ascii="Consolas" w:hAnsi="Consolas"/>
                  <w:rPrChange w:id="737" w:author="ayres major" w:date="2022-04-25T00:44:00Z">
                    <w:rPr/>
                  </w:rPrChange>
                </w:rPr>
                <w:t>fontSize</w:t>
              </w:r>
              <w:proofErr w:type="spellEnd"/>
              <w:r w:rsidRPr="0051008E">
                <w:rPr>
                  <w:rFonts w:ascii="Consolas" w:hAnsi="Consolas"/>
                  <w:rPrChange w:id="738" w:author="ayres major" w:date="2022-04-25T00:44:00Z">
                    <w:rPr/>
                  </w:rPrChange>
                </w:rPr>
                <w:t>: "3em",</w:t>
              </w:r>
            </w:ins>
          </w:p>
          <w:p w14:paraId="2C322215" w14:textId="77777777" w:rsidR="0051008E" w:rsidRPr="0051008E" w:rsidRDefault="0051008E" w:rsidP="0051008E">
            <w:pPr>
              <w:rPr>
                <w:ins w:id="739" w:author="ayres major" w:date="2022-04-25T00:42:00Z"/>
                <w:rFonts w:ascii="Consolas" w:hAnsi="Consolas"/>
                <w:rPrChange w:id="740" w:author="ayres major" w:date="2022-04-25T00:44:00Z">
                  <w:rPr>
                    <w:ins w:id="741" w:author="ayres major" w:date="2022-04-25T00:42:00Z"/>
                  </w:rPr>
                </w:rPrChange>
              </w:rPr>
            </w:pPr>
            <w:ins w:id="742" w:author="ayres major" w:date="2022-04-25T00:42:00Z">
              <w:r w:rsidRPr="0051008E">
                <w:rPr>
                  <w:rFonts w:ascii="Consolas" w:hAnsi="Consolas"/>
                  <w:rPrChange w:id="743" w:author="ayres major" w:date="2022-04-25T00:44:00Z">
                    <w:rPr/>
                  </w:rPrChange>
                </w:rPr>
                <w:t xml:space="preserve">    top: "10px",</w:t>
              </w:r>
            </w:ins>
          </w:p>
          <w:p w14:paraId="1A525221" w14:textId="77777777" w:rsidR="0051008E" w:rsidRPr="0051008E" w:rsidRDefault="0051008E" w:rsidP="0051008E">
            <w:pPr>
              <w:rPr>
                <w:ins w:id="744" w:author="ayres major" w:date="2022-04-25T00:42:00Z"/>
                <w:rFonts w:ascii="Consolas" w:hAnsi="Consolas"/>
                <w:rPrChange w:id="745" w:author="ayres major" w:date="2022-04-25T00:44:00Z">
                  <w:rPr>
                    <w:ins w:id="746" w:author="ayres major" w:date="2022-04-25T00:42:00Z"/>
                  </w:rPr>
                </w:rPrChange>
              </w:rPr>
            </w:pPr>
            <w:ins w:id="747" w:author="ayres major" w:date="2022-04-25T00:42:00Z">
              <w:r w:rsidRPr="0051008E">
                <w:rPr>
                  <w:rFonts w:ascii="Consolas" w:hAnsi="Consolas"/>
                  <w:rPrChange w:id="748" w:author="ayres major" w:date="2022-04-25T00:44:00Z">
                    <w:rPr/>
                  </w:rPrChange>
                </w:rPr>
                <w:t xml:space="preserve">    </w:t>
              </w:r>
              <w:proofErr w:type="spellStart"/>
              <w:r w:rsidRPr="0051008E">
                <w:rPr>
                  <w:rFonts w:ascii="Consolas" w:hAnsi="Consolas"/>
                  <w:rPrChange w:id="749" w:author="ayres major" w:date="2022-04-25T00:44:00Z">
                    <w:rPr/>
                  </w:rPrChange>
                </w:rPr>
                <w:t>animation</w:t>
              </w:r>
              <w:proofErr w:type="spellEnd"/>
              <w:r w:rsidRPr="0051008E">
                <w:rPr>
                  <w:rFonts w:ascii="Consolas" w:hAnsi="Consolas"/>
                  <w:rPrChange w:id="750" w:author="ayres major" w:date="2022-04-25T00:44:00Z">
                    <w:rPr/>
                  </w:rPrChange>
                </w:rPr>
                <w:t>: "</w:t>
              </w:r>
              <w:proofErr w:type="spellStart"/>
              <w:r w:rsidRPr="0051008E">
                <w:rPr>
                  <w:rFonts w:ascii="Consolas" w:hAnsi="Consolas"/>
                  <w:rPrChange w:id="751" w:author="ayres major" w:date="2022-04-25T00:44:00Z">
                    <w:rPr/>
                  </w:rPrChange>
                </w:rPr>
                <w:t>none</w:t>
              </w:r>
              <w:proofErr w:type="spellEnd"/>
              <w:r w:rsidRPr="0051008E">
                <w:rPr>
                  <w:rFonts w:ascii="Consolas" w:hAnsi="Consolas"/>
                  <w:rPrChange w:id="752" w:author="ayres major" w:date="2022-04-25T00:44:00Z">
                    <w:rPr/>
                  </w:rPrChange>
                </w:rPr>
                <w:t>",</w:t>
              </w:r>
            </w:ins>
          </w:p>
          <w:p w14:paraId="63256EF0" w14:textId="77777777" w:rsidR="0051008E" w:rsidRPr="0051008E" w:rsidRDefault="0051008E" w:rsidP="0051008E">
            <w:pPr>
              <w:rPr>
                <w:ins w:id="753" w:author="ayres major" w:date="2022-04-25T00:42:00Z"/>
                <w:rFonts w:ascii="Consolas" w:hAnsi="Consolas"/>
                <w:rPrChange w:id="754" w:author="ayres major" w:date="2022-04-25T00:44:00Z">
                  <w:rPr>
                    <w:ins w:id="755" w:author="ayres major" w:date="2022-04-25T00:42:00Z"/>
                  </w:rPr>
                </w:rPrChange>
              </w:rPr>
            </w:pPr>
            <w:ins w:id="756" w:author="ayres major" w:date="2022-04-25T00:42:00Z">
              <w:r w:rsidRPr="0051008E">
                <w:rPr>
                  <w:rFonts w:ascii="Consolas" w:hAnsi="Consolas"/>
                  <w:rPrChange w:id="757" w:author="ayres major" w:date="2022-04-25T00:44:00Z">
                    <w:rPr/>
                  </w:rPrChange>
                </w:rPr>
                <w:t xml:space="preserve">    </w:t>
              </w:r>
              <w:proofErr w:type="spellStart"/>
              <w:r w:rsidRPr="0051008E">
                <w:rPr>
                  <w:rFonts w:ascii="Consolas" w:hAnsi="Consolas"/>
                  <w:rPrChange w:id="758" w:author="ayres major" w:date="2022-04-25T00:44:00Z">
                    <w:rPr/>
                  </w:rPrChange>
                </w:rPr>
                <w:t>textShadow</w:t>
              </w:r>
              <w:proofErr w:type="spellEnd"/>
              <w:r w:rsidRPr="0051008E">
                <w:rPr>
                  <w:rFonts w:ascii="Consolas" w:hAnsi="Consolas"/>
                  <w:rPrChange w:id="759" w:author="ayres major" w:date="2022-04-25T00:44:00Z">
                    <w:rPr/>
                  </w:rPrChange>
                </w:rPr>
                <w:t>:</w:t>
              </w:r>
            </w:ins>
          </w:p>
          <w:p w14:paraId="2E1DDACF" w14:textId="77777777" w:rsidR="0051008E" w:rsidRPr="0051008E" w:rsidRDefault="0051008E" w:rsidP="0051008E">
            <w:pPr>
              <w:rPr>
                <w:ins w:id="760" w:author="ayres major" w:date="2022-04-25T00:42:00Z"/>
                <w:rFonts w:ascii="Consolas" w:hAnsi="Consolas"/>
                <w:rPrChange w:id="761" w:author="ayres major" w:date="2022-04-25T00:44:00Z">
                  <w:rPr>
                    <w:ins w:id="762" w:author="ayres major" w:date="2022-04-25T00:42:00Z"/>
                  </w:rPr>
                </w:rPrChange>
              </w:rPr>
            </w:pPr>
            <w:ins w:id="763" w:author="ayres major" w:date="2022-04-25T00:42:00Z">
              <w:r w:rsidRPr="0051008E">
                <w:rPr>
                  <w:rFonts w:ascii="Consolas" w:hAnsi="Consolas"/>
                  <w:rPrChange w:id="764" w:author="ayres major" w:date="2022-04-25T00:44:00Z">
                    <w:rPr/>
                  </w:rPrChange>
                </w:rPr>
                <w:t xml:space="preserve">      "#000000 3px -2px </w:t>
              </w:r>
              <w:proofErr w:type="spellStart"/>
              <w:r w:rsidRPr="0051008E">
                <w:rPr>
                  <w:rFonts w:ascii="Consolas" w:hAnsi="Consolas"/>
                  <w:rPrChange w:id="765" w:author="ayres major" w:date="2022-04-25T00:44:00Z">
                    <w:rPr/>
                  </w:rPrChange>
                </w:rPr>
                <w:t>2px</w:t>
              </w:r>
              <w:proofErr w:type="spellEnd"/>
              <w:r w:rsidRPr="0051008E">
                <w:rPr>
                  <w:rFonts w:ascii="Consolas" w:hAnsi="Consolas"/>
                  <w:rPrChange w:id="766" w:author="ayres major" w:date="2022-04-25T00:44:00Z">
                    <w:rPr/>
                  </w:rPrChange>
                </w:rPr>
                <w:t>, #a10a7e42 -4px -5px 20px, #ffc10940 5px 4px 20px",</w:t>
              </w:r>
            </w:ins>
          </w:p>
          <w:p w14:paraId="4A600713" w14:textId="77777777" w:rsidR="0051008E" w:rsidRPr="0051008E" w:rsidRDefault="0051008E" w:rsidP="0051008E">
            <w:pPr>
              <w:rPr>
                <w:ins w:id="767" w:author="ayres major" w:date="2022-04-25T00:42:00Z"/>
                <w:rFonts w:ascii="Consolas" w:hAnsi="Consolas"/>
                <w:rPrChange w:id="768" w:author="ayres major" w:date="2022-04-25T00:44:00Z">
                  <w:rPr>
                    <w:ins w:id="769" w:author="ayres major" w:date="2022-04-25T00:42:00Z"/>
                  </w:rPr>
                </w:rPrChange>
              </w:rPr>
            </w:pPr>
            <w:ins w:id="770" w:author="ayres major" w:date="2022-04-25T00:42:00Z">
              <w:r w:rsidRPr="0051008E">
                <w:rPr>
                  <w:rFonts w:ascii="Consolas" w:hAnsi="Consolas"/>
                  <w:rPrChange w:id="771" w:author="ayres major" w:date="2022-04-25T00:44:00Z">
                    <w:rPr/>
                  </w:rPrChange>
                </w:rPr>
                <w:t xml:space="preserve">  };</w:t>
              </w:r>
            </w:ins>
          </w:p>
          <w:p w14:paraId="60FC2F81" w14:textId="77777777" w:rsidR="0051008E" w:rsidRPr="0051008E" w:rsidRDefault="0051008E" w:rsidP="0051008E">
            <w:pPr>
              <w:rPr>
                <w:ins w:id="772" w:author="ayres major" w:date="2022-04-25T00:42:00Z"/>
                <w:rFonts w:ascii="Consolas" w:hAnsi="Consolas"/>
                <w:rPrChange w:id="773" w:author="ayres major" w:date="2022-04-25T00:44:00Z">
                  <w:rPr>
                    <w:ins w:id="774" w:author="ayres major" w:date="2022-04-25T00:42:00Z"/>
                  </w:rPr>
                </w:rPrChange>
              </w:rPr>
            </w:pPr>
            <w:ins w:id="775" w:author="ayres major" w:date="2022-04-25T00:42:00Z">
              <w:r w:rsidRPr="0051008E">
                <w:rPr>
                  <w:rFonts w:ascii="Consolas" w:hAnsi="Consolas"/>
                  <w:rPrChange w:id="776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r w:rsidRPr="0051008E">
                <w:rPr>
                  <w:rFonts w:ascii="Consolas" w:hAnsi="Consolas"/>
                  <w:rPrChange w:id="777" w:author="ayres major" w:date="2022-04-25T00:44:00Z">
                    <w:rPr/>
                  </w:rPrChange>
                </w:rPr>
                <w:t>Object.assign</w:t>
              </w:r>
              <w:proofErr w:type="spellEnd"/>
              <w:r w:rsidRPr="0051008E">
                <w:rPr>
                  <w:rFonts w:ascii="Consolas" w:hAnsi="Consolas"/>
                  <w:rPrChange w:id="778" w:author="ayres major" w:date="2022-04-25T00:44:00Z">
                    <w:rPr/>
                  </w:rPrChange>
                </w:rPr>
                <w:t>(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79" w:author="ayres major" w:date="2022-04-25T00:44:00Z">
                    <w:rPr/>
                  </w:rPrChange>
                </w:rPr>
                <w:t>intrucoes.style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780" w:author="ayres major" w:date="2022-04-25T00:44:00Z">
                    <w:rPr/>
                  </w:rPrChange>
                </w:rPr>
                <w:t xml:space="preserve">, </w:t>
              </w:r>
              <w:proofErr w:type="spellStart"/>
              <w:r w:rsidRPr="0051008E">
                <w:rPr>
                  <w:rFonts w:ascii="Consolas" w:hAnsi="Consolas"/>
                  <w:rPrChange w:id="781" w:author="ayres major" w:date="2022-04-25T00:44:00Z">
                    <w:rPr/>
                  </w:rPrChange>
                </w:rPr>
                <w:t>styles</w:t>
              </w:r>
              <w:proofErr w:type="spellEnd"/>
              <w:r w:rsidRPr="0051008E">
                <w:rPr>
                  <w:rFonts w:ascii="Consolas" w:hAnsi="Consolas"/>
                  <w:rPrChange w:id="782" w:author="ayres major" w:date="2022-04-25T00:44:00Z">
                    <w:rPr/>
                  </w:rPrChange>
                </w:rPr>
                <w:t>);</w:t>
              </w:r>
            </w:ins>
          </w:p>
          <w:p w14:paraId="45B74C44" w14:textId="77777777" w:rsidR="0051008E" w:rsidRPr="0051008E" w:rsidRDefault="0051008E" w:rsidP="0051008E">
            <w:pPr>
              <w:rPr>
                <w:ins w:id="783" w:author="ayres major" w:date="2022-04-25T00:42:00Z"/>
                <w:rFonts w:ascii="Consolas" w:hAnsi="Consolas"/>
                <w:rPrChange w:id="784" w:author="ayres major" w:date="2022-04-25T00:44:00Z">
                  <w:rPr>
                    <w:ins w:id="785" w:author="ayres major" w:date="2022-04-25T00:42:00Z"/>
                  </w:rPr>
                </w:rPrChange>
              </w:rPr>
            </w:pPr>
            <w:ins w:id="786" w:author="ayres major" w:date="2022-04-25T00:42:00Z">
              <w:r w:rsidRPr="0051008E">
                <w:rPr>
                  <w:rFonts w:ascii="Consolas" w:hAnsi="Consolas"/>
                  <w:rPrChange w:id="787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88" w:author="ayres major" w:date="2022-04-25T00:44:00Z">
                    <w:rPr/>
                  </w:rPrChange>
                </w:rPr>
                <w:t>intrucoes.innerText</w:t>
              </w:r>
              <w:proofErr w:type="spellEnd"/>
              <w:proofErr w:type="gramEnd"/>
              <w:r w:rsidRPr="0051008E">
                <w:rPr>
                  <w:rFonts w:ascii="Consolas" w:hAnsi="Consolas"/>
                  <w:rPrChange w:id="789" w:author="ayres major" w:date="2022-04-25T00:44:00Z">
                    <w:rPr/>
                  </w:rPrChange>
                </w:rPr>
                <w:t xml:space="preserve"> = "Escolha uma das opções acima";</w:t>
              </w:r>
            </w:ins>
          </w:p>
          <w:p w14:paraId="09573127" w14:textId="23F5B5D4" w:rsidR="0051008E" w:rsidRDefault="0051008E" w:rsidP="0051008E">
            <w:pPr>
              <w:rPr>
                <w:ins w:id="790" w:author="ayres major" w:date="2022-04-25T00:42:00Z"/>
              </w:rPr>
            </w:pPr>
            <w:ins w:id="791" w:author="ayres major" w:date="2022-04-25T00:42:00Z">
              <w:r w:rsidRPr="0051008E">
                <w:rPr>
                  <w:rFonts w:ascii="Consolas" w:hAnsi="Consolas"/>
                  <w:rPrChange w:id="792" w:author="ayres major" w:date="2022-04-25T00:4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51008E">
                <w:rPr>
                  <w:rFonts w:ascii="Consolas" w:hAnsi="Consolas"/>
                  <w:rPrChange w:id="793" w:author="ayres major" w:date="2022-04-25T00:44:00Z">
                    <w:rPr/>
                  </w:rPrChange>
                </w:rPr>
                <w:t>loading.style</w:t>
              </w:r>
              <w:proofErr w:type="gramEnd"/>
              <w:r w:rsidRPr="0051008E">
                <w:rPr>
                  <w:rFonts w:ascii="Consolas" w:hAnsi="Consolas"/>
                  <w:rPrChange w:id="794" w:author="ayres major" w:date="2022-04-25T00:44:00Z">
                    <w:rPr/>
                  </w:rPrChange>
                </w:rPr>
                <w:t>.display</w:t>
              </w:r>
              <w:proofErr w:type="spellEnd"/>
              <w:r w:rsidRPr="0051008E">
                <w:rPr>
                  <w:rFonts w:ascii="Consolas" w:hAnsi="Consolas"/>
                  <w:rPrChange w:id="795" w:author="ayres major" w:date="2022-04-25T00:44:00Z">
                    <w:rPr/>
                  </w:rPrChange>
                </w:rPr>
                <w:t xml:space="preserve"> = "</w:t>
              </w:r>
              <w:proofErr w:type="spellStart"/>
              <w:r w:rsidRPr="0051008E">
                <w:rPr>
                  <w:rFonts w:ascii="Consolas" w:hAnsi="Consolas"/>
                  <w:rPrChange w:id="796" w:author="ayres major" w:date="2022-04-25T00:44:00Z">
                    <w:rPr/>
                  </w:rPrChange>
                </w:rPr>
                <w:t>grid</w:t>
              </w:r>
              <w:proofErr w:type="spellEnd"/>
              <w:r w:rsidRPr="0051008E">
                <w:rPr>
                  <w:rFonts w:ascii="Consolas" w:hAnsi="Consolas"/>
                  <w:rPrChange w:id="797" w:author="ayres major" w:date="2022-04-25T00:44:00Z">
                    <w:rPr/>
                  </w:rPrChange>
                </w:rPr>
                <w:t>";</w:t>
              </w:r>
            </w:ins>
          </w:p>
        </w:tc>
      </w:tr>
    </w:tbl>
    <w:p w14:paraId="37CB922C" w14:textId="77777777" w:rsidR="0051008E" w:rsidRDefault="0051008E" w:rsidP="00094947">
      <w:pPr>
        <w:rPr>
          <w:ins w:id="798" w:author="ayres major" w:date="2022-04-24T22:49:00Z"/>
        </w:rPr>
      </w:pPr>
    </w:p>
    <w:p w14:paraId="6B9B2724" w14:textId="206F0992" w:rsidR="00235F89" w:rsidRDefault="00235F89" w:rsidP="00094947">
      <w:pPr>
        <w:rPr>
          <w:ins w:id="799" w:author="ayres major" w:date="2022-04-24T23:00:00Z"/>
        </w:rPr>
      </w:pPr>
      <w:ins w:id="800" w:author="ayres major" w:date="2022-04-24T22:49:00Z">
        <w:r>
          <w:t xml:space="preserve">A partir deste ponto o programa </w:t>
        </w:r>
      </w:ins>
      <w:ins w:id="801" w:author="ayres major" w:date="2022-04-24T22:50:00Z">
        <w:r>
          <w:t xml:space="preserve">teria 2 caminhos, ou o </w:t>
        </w:r>
      </w:ins>
      <w:ins w:id="802" w:author="ayres major" w:date="2022-04-24T22:52:00Z">
        <w:r w:rsidR="00B4042A">
          <w:t xml:space="preserve">usuário selecionava uma das opções, ou caso o tempo acabasse, </w:t>
        </w:r>
      </w:ins>
      <w:ins w:id="803" w:author="ayres major" w:date="2022-04-24T23:01:00Z">
        <w:r w:rsidR="007A2BB1">
          <w:t>ou seja,</w:t>
        </w:r>
      </w:ins>
      <w:ins w:id="804" w:author="ayres major" w:date="2022-04-24T22:52:00Z">
        <w:r w:rsidR="00B4042A">
          <w:t xml:space="preserve"> depois de 15 segundos </w:t>
        </w:r>
      </w:ins>
      <w:ins w:id="805" w:author="ayres major" w:date="2022-04-24T22:58:00Z">
        <w:r w:rsidR="007A2BB1">
          <w:t>seria selecionado automaticamente e aleatoriamente uma das opções.</w:t>
        </w:r>
      </w:ins>
      <w:ins w:id="806" w:author="ayres major" w:date="2022-04-24T23:00:00Z">
        <w:r w:rsidR="007A2BB1">
          <w:t xml:space="preserve"> </w:t>
        </w:r>
      </w:ins>
    </w:p>
    <w:p w14:paraId="6DD37DA3" w14:textId="77F87B30" w:rsidR="007A2BB1" w:rsidRDefault="00522DA5" w:rsidP="00094947">
      <w:pPr>
        <w:rPr>
          <w:ins w:id="807" w:author="ayres major" w:date="2022-04-24T23:10:00Z"/>
        </w:rPr>
      </w:pPr>
      <w:ins w:id="808" w:author="ayres major" w:date="2022-04-24T23:03:00Z">
        <w:r>
          <w:t xml:space="preserve">Nos testes realizados a procura da solução deste problema, a </w:t>
        </w:r>
      </w:ins>
      <w:ins w:id="809" w:author="ayres major" w:date="2022-04-24T23:09:00Z">
        <w:r w:rsidR="005F48FB">
          <w:t>primeiras respostas</w:t>
        </w:r>
      </w:ins>
      <w:ins w:id="810" w:author="ayres major" w:date="2022-04-24T23:04:00Z">
        <w:r>
          <w:t xml:space="preserve"> seria criar </w:t>
        </w:r>
      </w:ins>
      <w:ins w:id="811" w:author="ayres major" w:date="2022-04-24T23:09:00Z">
        <w:r w:rsidR="005F48FB">
          <w:t>uma função</w:t>
        </w:r>
      </w:ins>
      <w:ins w:id="812" w:author="ayres major" w:date="2022-04-24T23:04:00Z">
        <w:r>
          <w:t xml:space="preserve"> somente para apresentação do resultado final, isto porque como tem 2 ca</w:t>
        </w:r>
      </w:ins>
      <w:ins w:id="813" w:author="ayres major" w:date="2022-04-24T23:05:00Z">
        <w:r>
          <w:t xml:space="preserve">sos, e os dois casos ocorrem em funções diferentes, então </w:t>
        </w:r>
      </w:ins>
      <w:ins w:id="814" w:author="ayres major" w:date="2022-04-24T23:06:00Z">
        <w:r w:rsidR="005F48FB">
          <w:t>ao criar</w:t>
        </w:r>
      </w:ins>
      <w:ins w:id="815" w:author="ayres major" w:date="2022-04-24T23:07:00Z">
        <w:r w:rsidR="005F48FB">
          <w:t xml:space="preserve"> uma função </w:t>
        </w:r>
      </w:ins>
      <w:ins w:id="816" w:author="ayres major" w:date="2022-04-24T23:05:00Z">
        <w:r>
          <w:t>evitar</w:t>
        </w:r>
      </w:ins>
      <w:ins w:id="817" w:author="ayres major" w:date="2022-04-24T23:07:00Z">
        <w:r w:rsidR="005F48FB">
          <w:t>ia</w:t>
        </w:r>
      </w:ins>
      <w:ins w:id="818" w:author="ayres major" w:date="2022-04-24T23:05:00Z">
        <w:r>
          <w:t xml:space="preserve"> de ter blocos de códigos relativamente </w:t>
        </w:r>
      </w:ins>
      <w:ins w:id="819" w:author="ayres major" w:date="2022-04-24T23:06:00Z">
        <w:r>
          <w:t>grande</w:t>
        </w:r>
        <w:r w:rsidR="005F48FB">
          <w:t>s</w:t>
        </w:r>
      </w:ins>
      <w:ins w:id="820" w:author="ayres major" w:date="2022-04-24T23:07:00Z">
        <w:r w:rsidR="005F48FB">
          <w:t xml:space="preserve"> e iguais, já que tendo uma função</w:t>
        </w:r>
      </w:ins>
      <w:ins w:id="821" w:author="ayres major" w:date="2022-04-24T23:08:00Z">
        <w:r w:rsidR="005F48FB">
          <w:t xml:space="preserve"> bata</w:t>
        </w:r>
      </w:ins>
      <w:ins w:id="822" w:author="ayres major" w:date="2022-04-24T23:09:00Z">
        <w:r w:rsidR="005F48FB">
          <w:t xml:space="preserve">va </w:t>
        </w:r>
      </w:ins>
      <w:ins w:id="823" w:author="ayres major" w:date="2022-04-24T23:07:00Z">
        <w:r w:rsidR="005F48FB">
          <w:t>cham</w:t>
        </w:r>
      </w:ins>
      <w:ins w:id="824" w:author="ayres major" w:date="2022-04-24T23:08:00Z">
        <w:r w:rsidR="005F48FB">
          <w:t>a-la quando necessária.</w:t>
        </w:r>
      </w:ins>
      <w:ins w:id="825" w:author="ayres major" w:date="2022-04-24T23:09:00Z">
        <w:r w:rsidR="005F48FB">
          <w:t xml:space="preserve"> Função que ser</w:t>
        </w:r>
      </w:ins>
      <w:ins w:id="826" w:author="ayres major" w:date="2022-04-24T23:10:00Z">
        <w:r w:rsidR="005F48FB">
          <w:t>á apresentada posteriormente.</w:t>
        </w:r>
      </w:ins>
    </w:p>
    <w:p w14:paraId="4AAB6F72" w14:textId="0DF54CD6" w:rsidR="005F48FB" w:rsidRDefault="005F48FB" w:rsidP="00094947">
      <w:pPr>
        <w:rPr>
          <w:ins w:id="827" w:author="ayres major" w:date="2022-04-24T23:19:00Z"/>
        </w:rPr>
      </w:pPr>
      <w:ins w:id="828" w:author="ayres major" w:date="2022-04-24T23:10:00Z">
        <w:r>
          <w:t xml:space="preserve">Para a seleção </w:t>
        </w:r>
      </w:ins>
      <w:ins w:id="829" w:author="ayres major" w:date="2022-04-24T23:11:00Z">
        <w:r>
          <w:t>automática e aleatória</w:t>
        </w:r>
      </w:ins>
      <w:ins w:id="830" w:author="ayres major" w:date="2022-04-24T23:12:00Z">
        <w:r w:rsidR="00632457">
          <w:t xml:space="preserve">, seria necessário ter uma </w:t>
        </w:r>
        <w:r w:rsidR="00632457" w:rsidRPr="00632457">
          <w:t>variável com o tempo real da animação</w:t>
        </w:r>
        <w:r w:rsidR="00632457">
          <w:t xml:space="preserve"> da b</w:t>
        </w:r>
      </w:ins>
      <w:ins w:id="831" w:author="ayres major" w:date="2022-04-24T23:13:00Z">
        <w:r w:rsidR="00632457">
          <w:t xml:space="preserve">arra de </w:t>
        </w:r>
        <w:proofErr w:type="spellStart"/>
        <w:r w:rsidR="00632457">
          <w:t>loading</w:t>
        </w:r>
        <w:proofErr w:type="spellEnd"/>
        <w:r w:rsidR="00632457">
          <w:t>.</w:t>
        </w:r>
      </w:ins>
      <w:ins w:id="832" w:author="ayres major" w:date="2022-04-24T23:14:00Z">
        <w:r w:rsidR="00632457">
          <w:t xml:space="preserve"> Como a animação foi feita em CSS adquirir o tempo da animação, segundo as pesquisas feitas</w:t>
        </w:r>
      </w:ins>
      <w:ins w:id="833" w:author="ayres major" w:date="2022-04-24T23:15:00Z">
        <w:r w:rsidR="00632457">
          <w:t>, seria algo complexo e que perdia criar conflitos em outras linhas de códigos, logo não era viável.</w:t>
        </w:r>
      </w:ins>
      <w:ins w:id="834" w:author="ayres major" w:date="2022-04-24T23:18:00Z">
        <w:r w:rsidR="007D274F">
          <w:t xml:space="preserve"> A solução encontrada então foi criar um temporizador </w:t>
        </w:r>
      </w:ins>
      <w:ins w:id="835" w:author="ayres major" w:date="2022-04-24T23:19:00Z">
        <w:r w:rsidR="007D274F">
          <w:t>através da função for: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rPr>
          <w:ins w:id="836" w:author="ayres major" w:date="2022-04-24T23:19:00Z"/>
        </w:trPr>
        <w:tc>
          <w:tcPr>
            <w:tcW w:w="9060" w:type="dxa"/>
          </w:tcPr>
          <w:p w14:paraId="63D8E705" w14:textId="77777777" w:rsidR="007D274F" w:rsidRPr="007D274F" w:rsidRDefault="007D274F" w:rsidP="007D274F">
            <w:pPr>
              <w:rPr>
                <w:ins w:id="837" w:author="ayres major" w:date="2022-04-24T23:20:00Z"/>
                <w:rFonts w:ascii="Consolas" w:hAnsi="Consolas"/>
                <w:rPrChange w:id="838" w:author="ayres major" w:date="2022-04-24T23:20:00Z">
                  <w:rPr>
                    <w:ins w:id="839" w:author="ayres major" w:date="2022-04-24T23:20:00Z"/>
                  </w:rPr>
                </w:rPrChange>
              </w:rPr>
            </w:pPr>
            <w:ins w:id="840" w:author="ayres major" w:date="2022-04-24T23:20:00Z">
              <w:r w:rsidRPr="007D274F">
                <w:rPr>
                  <w:rFonts w:ascii="Consolas" w:hAnsi="Consolas"/>
                  <w:rPrChange w:id="841" w:author="ayres major" w:date="2022-04-24T23:20:00Z">
                    <w:rPr/>
                  </w:rPrChange>
                </w:rPr>
                <w:t>for (c = 1; c &lt;= 15; c++) {</w:t>
              </w:r>
            </w:ins>
          </w:p>
          <w:p w14:paraId="666B17EF" w14:textId="77777777" w:rsidR="007D274F" w:rsidRPr="007D274F" w:rsidRDefault="007D274F" w:rsidP="007D274F">
            <w:pPr>
              <w:rPr>
                <w:ins w:id="842" w:author="ayres major" w:date="2022-04-24T23:20:00Z"/>
                <w:rFonts w:ascii="Consolas" w:hAnsi="Consolas"/>
                <w:rPrChange w:id="843" w:author="ayres major" w:date="2022-04-24T23:20:00Z">
                  <w:rPr>
                    <w:ins w:id="844" w:author="ayres major" w:date="2022-04-24T23:20:00Z"/>
                  </w:rPr>
                </w:rPrChange>
              </w:rPr>
            </w:pPr>
            <w:ins w:id="845" w:author="ayres major" w:date="2022-04-24T23:20:00Z">
              <w:r w:rsidRPr="007D274F">
                <w:rPr>
                  <w:rFonts w:ascii="Consolas" w:hAnsi="Consolas"/>
                  <w:rPrChange w:id="846" w:author="ayres major" w:date="2022-04-24T23:20:00Z">
                    <w:rPr/>
                  </w:rPrChange>
                </w:rPr>
                <w:t xml:space="preserve">    t = c;</w:t>
              </w:r>
            </w:ins>
          </w:p>
          <w:p w14:paraId="35821AA5" w14:textId="77777777" w:rsidR="007D274F" w:rsidRPr="007D274F" w:rsidRDefault="007D274F" w:rsidP="007D274F">
            <w:pPr>
              <w:rPr>
                <w:ins w:id="847" w:author="ayres major" w:date="2022-04-24T23:20:00Z"/>
                <w:rFonts w:ascii="Consolas" w:hAnsi="Consolas"/>
                <w:rPrChange w:id="848" w:author="ayres major" w:date="2022-04-24T23:20:00Z">
                  <w:rPr>
                    <w:ins w:id="849" w:author="ayres major" w:date="2022-04-24T23:20:00Z"/>
                  </w:rPr>
                </w:rPrChange>
              </w:rPr>
            </w:pPr>
            <w:ins w:id="850" w:author="ayres major" w:date="2022-04-24T23:20:00Z">
              <w:r w:rsidRPr="007D274F">
                <w:rPr>
                  <w:rFonts w:ascii="Consolas" w:hAnsi="Consolas"/>
                  <w:rPrChange w:id="851" w:author="ayres major" w:date="2022-04-24T23:20:00Z">
                    <w:rPr/>
                  </w:rPrChange>
                </w:rPr>
                <w:lastRenderedPageBreak/>
                <w:t xml:space="preserve">    </w:t>
              </w:r>
              <w:proofErr w:type="spellStart"/>
              <w:r w:rsidRPr="007D274F">
                <w:rPr>
                  <w:rFonts w:ascii="Consolas" w:hAnsi="Consolas"/>
                  <w:rPrChange w:id="852" w:author="ayres major" w:date="2022-04-24T23:20:00Z">
                    <w:rPr/>
                  </w:rPrChange>
                </w:rPr>
                <w:t>await</w:t>
              </w:r>
              <w:proofErr w:type="spellEnd"/>
              <w:r w:rsidRPr="007D274F">
                <w:rPr>
                  <w:rFonts w:ascii="Consolas" w:hAnsi="Consolas"/>
                  <w:rPrChange w:id="853" w:author="ayres major" w:date="2022-04-24T23:20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7D274F">
                <w:rPr>
                  <w:rFonts w:ascii="Consolas" w:hAnsi="Consolas"/>
                  <w:rPrChange w:id="854" w:author="ayres major" w:date="2022-04-24T23:20:00Z">
                    <w:rPr/>
                  </w:rPrChange>
                </w:rPr>
                <w:t>sleep</w:t>
              </w:r>
              <w:proofErr w:type="spellEnd"/>
              <w:r w:rsidRPr="007D274F">
                <w:rPr>
                  <w:rFonts w:ascii="Consolas" w:hAnsi="Consolas"/>
                  <w:rPrChange w:id="855" w:author="ayres major" w:date="2022-04-24T23:20:00Z">
                    <w:rPr/>
                  </w:rPrChange>
                </w:rPr>
                <w:t>(</w:t>
              </w:r>
              <w:proofErr w:type="gramEnd"/>
              <w:r w:rsidRPr="007D274F">
                <w:rPr>
                  <w:rFonts w:ascii="Consolas" w:hAnsi="Consolas"/>
                  <w:rPrChange w:id="856" w:author="ayres major" w:date="2022-04-24T23:20:00Z">
                    <w:rPr/>
                  </w:rPrChange>
                </w:rPr>
                <w:t>1000);</w:t>
              </w:r>
            </w:ins>
          </w:p>
          <w:p w14:paraId="1F3E8FD3" w14:textId="5B44F838" w:rsidR="007D274F" w:rsidRDefault="007D274F" w:rsidP="007D274F">
            <w:pPr>
              <w:rPr>
                <w:ins w:id="857" w:author="ayres major" w:date="2022-04-24T23:19:00Z"/>
              </w:rPr>
            </w:pPr>
            <w:ins w:id="858" w:author="ayres major" w:date="2022-04-24T23:20:00Z">
              <w:r w:rsidRPr="007D274F">
                <w:rPr>
                  <w:rFonts w:ascii="Consolas" w:hAnsi="Consolas"/>
                  <w:rPrChange w:id="859" w:author="ayres major" w:date="2022-04-24T23:20:00Z">
                    <w:rPr/>
                  </w:rPrChange>
                </w:rPr>
                <w:t xml:space="preserve">  }</w:t>
              </w:r>
            </w:ins>
          </w:p>
        </w:tc>
      </w:tr>
    </w:tbl>
    <w:p w14:paraId="169173CE" w14:textId="14AA6B2E" w:rsidR="007D274F" w:rsidRDefault="007D274F" w:rsidP="00094947">
      <w:pPr>
        <w:rPr>
          <w:ins w:id="860" w:author="ayres major" w:date="2022-04-24T23:21:00Z"/>
        </w:rPr>
      </w:pPr>
    </w:p>
    <w:p w14:paraId="3CF636ED" w14:textId="5658451F" w:rsidR="007D274F" w:rsidRDefault="007D274F" w:rsidP="007D274F">
      <w:pPr>
        <w:rPr>
          <w:ins w:id="861" w:author="ayres major" w:date="2022-04-24T23:22:00Z"/>
        </w:rPr>
      </w:pPr>
      <w:ins w:id="862" w:author="ayres major" w:date="2022-04-24T23:21:00Z">
        <w:r>
          <w:t xml:space="preserve">Através da função </w:t>
        </w:r>
      </w:ins>
      <w:ins w:id="863" w:author="ayres major" w:date="2022-04-24T23:48:00Z">
        <w:r w:rsidR="003525AC">
          <w:t>for,</w:t>
        </w:r>
      </w:ins>
      <w:ins w:id="864" w:author="ayres major" w:date="2022-04-24T23:21:00Z">
        <w:r>
          <w:t xml:space="preserve"> a variável t mud</w:t>
        </w:r>
        <w:r w:rsidR="000E1108">
          <w:t>a</w:t>
        </w:r>
        <w:r>
          <w:t xml:space="preserve"> de valores entre 1 e 15 de um em </w:t>
        </w:r>
      </w:ins>
      <w:ins w:id="865" w:author="ayres major" w:date="2022-04-24T23:22:00Z">
        <w:r w:rsidR="000E1108">
          <w:t>um, no</w:t>
        </w:r>
      </w:ins>
      <w:ins w:id="866" w:author="ayres major" w:date="2022-04-24T23:21:00Z">
        <w:r w:rsidR="000E1108">
          <w:t xml:space="preserve"> sentido</w:t>
        </w:r>
        <w:r>
          <w:t xml:space="preserve"> crescente </w:t>
        </w:r>
      </w:ins>
      <w:ins w:id="867" w:author="ayres major" w:date="2022-04-24T23:22:00Z">
        <w:r w:rsidR="000E1108">
          <w:t xml:space="preserve">com </w:t>
        </w:r>
      </w:ins>
      <w:ins w:id="868" w:author="ayres major" w:date="2022-04-24T23:21:00Z">
        <w:r>
          <w:t>um intervalo de 1 segundo, criando assim um temporizador de 15 segundos.</w:t>
        </w:r>
      </w:ins>
    </w:p>
    <w:p w14:paraId="6065DB2F" w14:textId="14DD4C88" w:rsidR="000E1108" w:rsidRDefault="000E1108" w:rsidP="00007ACB">
      <w:pPr>
        <w:rPr>
          <w:ins w:id="869" w:author="ayres major" w:date="2022-04-24T23:57:00Z"/>
        </w:rPr>
      </w:pPr>
      <w:ins w:id="870" w:author="ayres major" w:date="2022-04-24T23:22:00Z">
        <w:r>
          <w:t xml:space="preserve">Após isso </w:t>
        </w:r>
      </w:ins>
      <w:ins w:id="871" w:author="ayres major" w:date="2022-04-24T23:50:00Z">
        <w:r w:rsidR="003525AC">
          <w:t xml:space="preserve">bastava colocar uma condição atribuindo um valor a </w:t>
        </w:r>
      </w:ins>
      <w:ins w:id="872" w:author="ayres major" w:date="2022-04-24T23:51:00Z">
        <w:r w:rsidR="003525AC">
          <w:t>a</w:t>
        </w:r>
      </w:ins>
      <w:ins w:id="873" w:author="ayres major" w:date="2022-04-24T23:55:00Z">
        <w:r w:rsidR="00007ACB">
          <w:t xml:space="preserve">leatório de 1 a 3 </w:t>
        </w:r>
      </w:ins>
      <w:ins w:id="874" w:author="ayres major" w:date="2022-04-24T23:58:00Z">
        <w:r w:rsidR="00A367FD">
          <w:t>à</w:t>
        </w:r>
      </w:ins>
      <w:ins w:id="875" w:author="ayres major" w:date="2022-04-24T23:55:00Z">
        <w:r w:rsidR="00007ACB">
          <w:t xml:space="preserve"> variável</w:t>
        </w:r>
      </w:ins>
      <w:ins w:id="876" w:author="ayres major" w:date="2022-04-24T23:58:00Z">
        <w:r w:rsidR="00A367FD">
          <w:t xml:space="preserve"> </w:t>
        </w:r>
      </w:ins>
      <w:ins w:id="877" w:author="ayres major" w:date="2022-04-24T23:56:00Z">
        <w:r w:rsidR="00007ACB">
          <w:t>“jogador”: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rPr>
          <w:ins w:id="878" w:author="ayres major" w:date="2022-04-24T23:57:00Z"/>
        </w:trPr>
        <w:tc>
          <w:tcPr>
            <w:tcW w:w="9060" w:type="dxa"/>
          </w:tcPr>
          <w:p w14:paraId="37986EB5" w14:textId="77777777" w:rsidR="00007ACB" w:rsidRPr="00007ACB" w:rsidRDefault="00007ACB" w:rsidP="00007ACB">
            <w:pPr>
              <w:rPr>
                <w:ins w:id="879" w:author="ayres major" w:date="2022-04-24T23:57:00Z"/>
                <w:rFonts w:ascii="Consolas" w:hAnsi="Consolas"/>
                <w:rPrChange w:id="880" w:author="ayres major" w:date="2022-04-24T23:58:00Z">
                  <w:rPr>
                    <w:ins w:id="881" w:author="ayres major" w:date="2022-04-24T23:57:00Z"/>
                  </w:rPr>
                </w:rPrChange>
              </w:rPr>
            </w:pPr>
            <w:ins w:id="882" w:author="ayres major" w:date="2022-04-24T23:57:00Z">
              <w:r w:rsidRPr="00007ACB">
                <w:rPr>
                  <w:rFonts w:ascii="Consolas" w:hAnsi="Consolas"/>
                  <w:rPrChange w:id="883" w:author="ayres major" w:date="2022-04-24T23:58:00Z">
                    <w:rPr/>
                  </w:rPrChange>
                </w:rPr>
                <w:t xml:space="preserve">  </w:t>
              </w:r>
              <w:proofErr w:type="spellStart"/>
              <w:r w:rsidRPr="00007ACB">
                <w:rPr>
                  <w:rFonts w:ascii="Consolas" w:hAnsi="Consolas"/>
                  <w:rPrChange w:id="884" w:author="ayres major" w:date="2022-04-24T23:58:00Z">
                    <w:rPr/>
                  </w:rPrChange>
                </w:rPr>
                <w:t>if</w:t>
              </w:r>
              <w:proofErr w:type="spellEnd"/>
              <w:r w:rsidRPr="00007ACB">
                <w:rPr>
                  <w:rFonts w:ascii="Consolas" w:hAnsi="Consolas"/>
                  <w:rPrChange w:id="885" w:author="ayres major" w:date="2022-04-24T23:58:00Z">
                    <w:rPr/>
                  </w:rPrChange>
                </w:rPr>
                <w:t xml:space="preserve"> (t == 15) {</w:t>
              </w:r>
            </w:ins>
          </w:p>
          <w:p w14:paraId="6DDBD6F0" w14:textId="77777777" w:rsidR="00007ACB" w:rsidRPr="00007ACB" w:rsidRDefault="00007ACB" w:rsidP="00007ACB">
            <w:pPr>
              <w:rPr>
                <w:ins w:id="886" w:author="ayres major" w:date="2022-04-24T23:57:00Z"/>
                <w:rFonts w:ascii="Consolas" w:hAnsi="Consolas"/>
                <w:rPrChange w:id="887" w:author="ayres major" w:date="2022-04-24T23:58:00Z">
                  <w:rPr>
                    <w:ins w:id="888" w:author="ayres major" w:date="2022-04-24T23:57:00Z"/>
                  </w:rPr>
                </w:rPrChange>
              </w:rPr>
            </w:pPr>
            <w:ins w:id="889" w:author="ayres major" w:date="2022-04-24T23:57:00Z">
              <w:r w:rsidRPr="00007ACB">
                <w:rPr>
                  <w:rFonts w:ascii="Consolas" w:hAnsi="Consolas"/>
                  <w:rPrChange w:id="890" w:author="ayres major" w:date="2022-04-24T23:58:00Z">
                    <w:rPr/>
                  </w:rPrChange>
                </w:rPr>
                <w:t xml:space="preserve">    jogador = </w:t>
              </w:r>
              <w:proofErr w:type="spellStart"/>
              <w:proofErr w:type="gramStart"/>
              <w:r w:rsidRPr="00007ACB">
                <w:rPr>
                  <w:rFonts w:ascii="Consolas" w:hAnsi="Consolas"/>
                  <w:rPrChange w:id="891" w:author="ayres major" w:date="2022-04-24T23:58:00Z">
                    <w:rPr/>
                  </w:rPrChange>
                </w:rPr>
                <w:t>randint</w:t>
              </w:r>
              <w:proofErr w:type="spellEnd"/>
              <w:r w:rsidRPr="00007ACB">
                <w:rPr>
                  <w:rFonts w:ascii="Consolas" w:hAnsi="Consolas"/>
                  <w:rPrChange w:id="892" w:author="ayres major" w:date="2022-04-24T23:58:00Z">
                    <w:rPr/>
                  </w:rPrChange>
                </w:rPr>
                <w:t>(</w:t>
              </w:r>
              <w:proofErr w:type="gramEnd"/>
              <w:r w:rsidRPr="00007ACB">
                <w:rPr>
                  <w:rFonts w:ascii="Consolas" w:hAnsi="Consolas"/>
                  <w:rPrChange w:id="893" w:author="ayres major" w:date="2022-04-24T23:58:00Z">
                    <w:rPr/>
                  </w:rPrChange>
                </w:rPr>
                <w:t>0, 3);</w:t>
              </w:r>
            </w:ins>
          </w:p>
          <w:p w14:paraId="25D1B671" w14:textId="77777777" w:rsidR="00007ACB" w:rsidRPr="00007ACB" w:rsidRDefault="00007ACB" w:rsidP="00007ACB">
            <w:pPr>
              <w:rPr>
                <w:ins w:id="894" w:author="ayres major" w:date="2022-04-24T23:57:00Z"/>
                <w:rFonts w:ascii="Consolas" w:hAnsi="Consolas"/>
                <w:rPrChange w:id="895" w:author="ayres major" w:date="2022-04-24T23:58:00Z">
                  <w:rPr>
                    <w:ins w:id="896" w:author="ayres major" w:date="2022-04-24T23:57:00Z"/>
                  </w:rPr>
                </w:rPrChange>
              </w:rPr>
            </w:pPr>
            <w:ins w:id="897" w:author="ayres major" w:date="2022-04-24T23:57:00Z">
              <w:r w:rsidRPr="00007ACB">
                <w:rPr>
                  <w:rFonts w:ascii="Consolas" w:hAnsi="Consolas"/>
                  <w:rPrChange w:id="898" w:author="ayres major" w:date="2022-04-24T23:58:00Z">
                    <w:rPr/>
                  </w:rPrChange>
                </w:rPr>
                <w:t xml:space="preserve">    </w:t>
              </w:r>
              <w:proofErr w:type="spellStart"/>
              <w:r w:rsidRPr="00007ACB">
                <w:rPr>
                  <w:rFonts w:ascii="Consolas" w:hAnsi="Consolas"/>
                  <w:rPrChange w:id="899" w:author="ayres major" w:date="2022-04-24T23:58:00Z">
                    <w:rPr/>
                  </w:rPrChange>
                </w:rPr>
                <w:t>if</w:t>
              </w:r>
              <w:proofErr w:type="spellEnd"/>
              <w:r w:rsidRPr="00007ACB">
                <w:rPr>
                  <w:rFonts w:ascii="Consolas" w:hAnsi="Consolas"/>
                  <w:rPrChange w:id="900" w:author="ayres major" w:date="2022-04-24T23:58:00Z">
                    <w:rPr/>
                  </w:rPrChange>
                </w:rPr>
                <w:t xml:space="preserve"> (jogador == 0) {</w:t>
              </w:r>
            </w:ins>
          </w:p>
          <w:p w14:paraId="7950CD43" w14:textId="77777777" w:rsidR="00007ACB" w:rsidRPr="00007ACB" w:rsidRDefault="00007ACB" w:rsidP="00007ACB">
            <w:pPr>
              <w:rPr>
                <w:ins w:id="901" w:author="ayres major" w:date="2022-04-24T23:57:00Z"/>
                <w:rFonts w:ascii="Consolas" w:hAnsi="Consolas"/>
                <w:rPrChange w:id="902" w:author="ayres major" w:date="2022-04-24T23:58:00Z">
                  <w:rPr>
                    <w:ins w:id="903" w:author="ayres major" w:date="2022-04-24T23:57:00Z"/>
                  </w:rPr>
                </w:rPrChange>
              </w:rPr>
            </w:pPr>
            <w:ins w:id="904" w:author="ayres major" w:date="2022-04-24T23:57:00Z">
              <w:r w:rsidRPr="00007ACB">
                <w:rPr>
                  <w:rFonts w:ascii="Consolas" w:hAnsi="Consolas"/>
                  <w:rPrChange w:id="905" w:author="ayres major" w:date="2022-04-24T23:58:00Z">
                    <w:rPr/>
                  </w:rPrChange>
                </w:rPr>
                <w:t xml:space="preserve">      </w:t>
              </w:r>
              <w:proofErr w:type="spellStart"/>
              <w:r w:rsidRPr="00007ACB">
                <w:rPr>
                  <w:rFonts w:ascii="Consolas" w:hAnsi="Consolas"/>
                  <w:rPrChange w:id="906" w:author="ayres major" w:date="2022-04-24T23:58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907" w:author="ayres major" w:date="2022-04-24T23:58:00Z">
                    <w:rPr/>
                  </w:rPrChange>
                </w:rPr>
                <w:t xml:space="preserve"> = "pedra";</w:t>
              </w:r>
            </w:ins>
          </w:p>
          <w:p w14:paraId="2BDF76BB" w14:textId="77777777" w:rsidR="00007ACB" w:rsidRPr="00007ACB" w:rsidRDefault="00007ACB" w:rsidP="00007ACB">
            <w:pPr>
              <w:rPr>
                <w:ins w:id="908" w:author="ayres major" w:date="2022-04-24T23:57:00Z"/>
                <w:rFonts w:ascii="Consolas" w:hAnsi="Consolas"/>
                <w:rPrChange w:id="909" w:author="ayres major" w:date="2022-04-24T23:58:00Z">
                  <w:rPr>
                    <w:ins w:id="910" w:author="ayres major" w:date="2022-04-24T23:57:00Z"/>
                  </w:rPr>
                </w:rPrChange>
              </w:rPr>
            </w:pPr>
            <w:ins w:id="911" w:author="ayres major" w:date="2022-04-24T23:57:00Z">
              <w:r w:rsidRPr="00007ACB">
                <w:rPr>
                  <w:rFonts w:ascii="Consolas" w:hAnsi="Consolas"/>
                  <w:rPrChange w:id="912" w:author="ayres major" w:date="2022-04-24T23:58:00Z">
                    <w:rPr/>
                  </w:rPrChange>
                </w:rPr>
                <w:t xml:space="preserve">    } </w:t>
              </w:r>
              <w:proofErr w:type="spellStart"/>
              <w:r w:rsidRPr="00007ACB">
                <w:rPr>
                  <w:rFonts w:ascii="Consolas" w:hAnsi="Consolas"/>
                  <w:rPrChange w:id="913" w:author="ayres major" w:date="2022-04-24T23:58:00Z">
                    <w:rPr/>
                  </w:rPrChange>
                </w:rPr>
                <w:t>else</w:t>
              </w:r>
              <w:proofErr w:type="spellEnd"/>
              <w:r w:rsidRPr="00007ACB">
                <w:rPr>
                  <w:rFonts w:ascii="Consolas" w:hAnsi="Consolas"/>
                  <w:rPrChange w:id="914" w:author="ayres major" w:date="2022-04-24T23:58:00Z">
                    <w:rPr/>
                  </w:rPrChange>
                </w:rPr>
                <w:t xml:space="preserve"> </w:t>
              </w:r>
              <w:proofErr w:type="spellStart"/>
              <w:r w:rsidRPr="00007ACB">
                <w:rPr>
                  <w:rFonts w:ascii="Consolas" w:hAnsi="Consolas"/>
                  <w:rPrChange w:id="915" w:author="ayres major" w:date="2022-04-24T23:58:00Z">
                    <w:rPr/>
                  </w:rPrChange>
                </w:rPr>
                <w:t>if</w:t>
              </w:r>
              <w:proofErr w:type="spellEnd"/>
              <w:r w:rsidRPr="00007ACB">
                <w:rPr>
                  <w:rFonts w:ascii="Consolas" w:hAnsi="Consolas"/>
                  <w:rPrChange w:id="916" w:author="ayres major" w:date="2022-04-24T23:58:00Z">
                    <w:rPr/>
                  </w:rPrChange>
                </w:rPr>
                <w:t xml:space="preserve"> (jogador == 1) {</w:t>
              </w:r>
            </w:ins>
          </w:p>
          <w:p w14:paraId="36DAB349" w14:textId="77777777" w:rsidR="00007ACB" w:rsidRPr="00007ACB" w:rsidRDefault="00007ACB" w:rsidP="00007ACB">
            <w:pPr>
              <w:rPr>
                <w:ins w:id="917" w:author="ayres major" w:date="2022-04-24T23:57:00Z"/>
                <w:rFonts w:ascii="Consolas" w:hAnsi="Consolas"/>
                <w:rPrChange w:id="918" w:author="ayres major" w:date="2022-04-24T23:58:00Z">
                  <w:rPr>
                    <w:ins w:id="919" w:author="ayres major" w:date="2022-04-24T23:57:00Z"/>
                  </w:rPr>
                </w:rPrChange>
              </w:rPr>
            </w:pPr>
            <w:ins w:id="920" w:author="ayres major" w:date="2022-04-24T23:57:00Z">
              <w:r w:rsidRPr="00007ACB">
                <w:rPr>
                  <w:rFonts w:ascii="Consolas" w:hAnsi="Consolas"/>
                  <w:rPrChange w:id="921" w:author="ayres major" w:date="2022-04-24T23:58:00Z">
                    <w:rPr/>
                  </w:rPrChange>
                </w:rPr>
                <w:t xml:space="preserve">      </w:t>
              </w:r>
              <w:proofErr w:type="spellStart"/>
              <w:r w:rsidRPr="00007ACB">
                <w:rPr>
                  <w:rFonts w:ascii="Consolas" w:hAnsi="Consolas"/>
                  <w:rPrChange w:id="922" w:author="ayres major" w:date="2022-04-24T23:58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923" w:author="ayres major" w:date="2022-04-24T23:58:00Z">
                    <w:rPr/>
                  </w:rPrChange>
                </w:rPr>
                <w:t xml:space="preserve"> = "papel";</w:t>
              </w:r>
            </w:ins>
          </w:p>
          <w:p w14:paraId="7F1CB8B4" w14:textId="77777777" w:rsidR="00007ACB" w:rsidRPr="00007ACB" w:rsidRDefault="00007ACB" w:rsidP="00007ACB">
            <w:pPr>
              <w:rPr>
                <w:ins w:id="924" w:author="ayres major" w:date="2022-04-24T23:57:00Z"/>
                <w:rFonts w:ascii="Consolas" w:hAnsi="Consolas"/>
                <w:rPrChange w:id="925" w:author="ayres major" w:date="2022-04-24T23:58:00Z">
                  <w:rPr>
                    <w:ins w:id="926" w:author="ayres major" w:date="2022-04-24T23:57:00Z"/>
                  </w:rPr>
                </w:rPrChange>
              </w:rPr>
            </w:pPr>
            <w:ins w:id="927" w:author="ayres major" w:date="2022-04-24T23:57:00Z">
              <w:r w:rsidRPr="00007ACB">
                <w:rPr>
                  <w:rFonts w:ascii="Consolas" w:hAnsi="Consolas"/>
                  <w:rPrChange w:id="928" w:author="ayres major" w:date="2022-04-24T23:58:00Z">
                    <w:rPr/>
                  </w:rPrChange>
                </w:rPr>
                <w:t xml:space="preserve">    } </w:t>
              </w:r>
              <w:proofErr w:type="spellStart"/>
              <w:r w:rsidRPr="00007ACB">
                <w:rPr>
                  <w:rFonts w:ascii="Consolas" w:hAnsi="Consolas"/>
                  <w:rPrChange w:id="929" w:author="ayres major" w:date="2022-04-24T23:58:00Z">
                    <w:rPr/>
                  </w:rPrChange>
                </w:rPr>
                <w:t>else</w:t>
              </w:r>
              <w:proofErr w:type="spellEnd"/>
              <w:r w:rsidRPr="00007ACB">
                <w:rPr>
                  <w:rFonts w:ascii="Consolas" w:hAnsi="Consolas"/>
                  <w:rPrChange w:id="930" w:author="ayres major" w:date="2022-04-24T23:58:00Z">
                    <w:rPr/>
                  </w:rPrChange>
                </w:rPr>
                <w:t xml:space="preserve"> {</w:t>
              </w:r>
            </w:ins>
          </w:p>
          <w:p w14:paraId="0BE6D2A5" w14:textId="77777777" w:rsidR="00007ACB" w:rsidRPr="00007ACB" w:rsidRDefault="00007ACB" w:rsidP="00007ACB">
            <w:pPr>
              <w:rPr>
                <w:ins w:id="931" w:author="ayres major" w:date="2022-04-24T23:57:00Z"/>
                <w:rFonts w:ascii="Consolas" w:hAnsi="Consolas"/>
                <w:rPrChange w:id="932" w:author="ayres major" w:date="2022-04-24T23:58:00Z">
                  <w:rPr>
                    <w:ins w:id="933" w:author="ayres major" w:date="2022-04-24T23:57:00Z"/>
                  </w:rPr>
                </w:rPrChange>
              </w:rPr>
            </w:pPr>
            <w:ins w:id="934" w:author="ayres major" w:date="2022-04-24T23:57:00Z">
              <w:r w:rsidRPr="00007ACB">
                <w:rPr>
                  <w:rFonts w:ascii="Consolas" w:hAnsi="Consolas"/>
                  <w:rPrChange w:id="935" w:author="ayres major" w:date="2022-04-24T23:58:00Z">
                    <w:rPr/>
                  </w:rPrChange>
                </w:rPr>
                <w:t xml:space="preserve">      </w:t>
              </w:r>
              <w:proofErr w:type="spellStart"/>
              <w:r w:rsidRPr="00007ACB">
                <w:rPr>
                  <w:rFonts w:ascii="Consolas" w:hAnsi="Consolas"/>
                  <w:rPrChange w:id="936" w:author="ayres major" w:date="2022-04-24T23:58:00Z">
                    <w:rPr/>
                  </w:rPrChange>
                </w:rPr>
                <w:t>escolhauto</w:t>
              </w:r>
              <w:proofErr w:type="spellEnd"/>
              <w:r w:rsidRPr="00007ACB">
                <w:rPr>
                  <w:rFonts w:ascii="Consolas" w:hAnsi="Consolas"/>
                  <w:rPrChange w:id="937" w:author="ayres major" w:date="2022-04-24T23:58:00Z">
                    <w:rPr/>
                  </w:rPrChange>
                </w:rPr>
                <w:t xml:space="preserve"> = "tesoura";</w:t>
              </w:r>
            </w:ins>
          </w:p>
          <w:p w14:paraId="7710FF8E" w14:textId="7AD5EE65" w:rsidR="00007ACB" w:rsidRDefault="00007ACB" w:rsidP="00007ACB">
            <w:pPr>
              <w:rPr>
                <w:ins w:id="938" w:author="ayres major" w:date="2022-04-25T00:49:00Z"/>
                <w:rFonts w:ascii="Consolas" w:hAnsi="Consolas"/>
              </w:rPr>
            </w:pPr>
            <w:ins w:id="939" w:author="ayres major" w:date="2022-04-24T23:57:00Z">
              <w:r w:rsidRPr="00007ACB">
                <w:rPr>
                  <w:rFonts w:ascii="Consolas" w:hAnsi="Consolas"/>
                  <w:rPrChange w:id="940" w:author="ayres major" w:date="2022-04-24T23:58:00Z">
                    <w:rPr/>
                  </w:rPrChange>
                </w:rPr>
                <w:t xml:space="preserve">    }</w:t>
              </w:r>
            </w:ins>
          </w:p>
          <w:p w14:paraId="7C2787F5" w14:textId="2E79929E" w:rsidR="00B44411" w:rsidRPr="00007ACB" w:rsidRDefault="00B44411" w:rsidP="00007ACB">
            <w:pPr>
              <w:rPr>
                <w:ins w:id="941" w:author="ayres major" w:date="2022-04-24T23:57:00Z"/>
                <w:rFonts w:ascii="Consolas" w:hAnsi="Consolas"/>
                <w:rPrChange w:id="942" w:author="ayres major" w:date="2022-04-24T23:58:00Z">
                  <w:rPr>
                    <w:ins w:id="943" w:author="ayres major" w:date="2022-04-24T23:57:00Z"/>
                  </w:rPr>
                </w:rPrChange>
              </w:rPr>
            </w:pPr>
            <w:ins w:id="944" w:author="ayres major" w:date="2022-04-25T00:49:00Z">
              <w:r w:rsidRPr="00B44411">
                <w:rPr>
                  <w:rFonts w:ascii="Consolas" w:hAnsi="Consolas"/>
                </w:rPr>
                <w:t xml:space="preserve">    </w:t>
              </w:r>
              <w:proofErr w:type="spellStart"/>
              <w:proofErr w:type="gramStart"/>
              <w:r w:rsidRPr="00B44411">
                <w:rPr>
                  <w:rFonts w:ascii="Consolas" w:hAnsi="Consolas"/>
                </w:rPr>
                <w:t>jokenpo</w:t>
              </w:r>
              <w:proofErr w:type="spellEnd"/>
              <w:r w:rsidRPr="00B44411">
                <w:rPr>
                  <w:rFonts w:ascii="Consolas" w:hAnsi="Consolas"/>
                </w:rPr>
                <w:t>(</w:t>
              </w:r>
              <w:proofErr w:type="gramEnd"/>
              <w:r w:rsidRPr="00B44411">
                <w:rPr>
                  <w:rFonts w:ascii="Consolas" w:hAnsi="Consolas"/>
                </w:rPr>
                <w:t xml:space="preserve">computador, jogador, </w:t>
              </w:r>
              <w:proofErr w:type="spellStart"/>
              <w:r w:rsidRPr="00B44411">
                <w:rPr>
                  <w:rFonts w:ascii="Consolas" w:hAnsi="Consolas"/>
                </w:rPr>
                <w:t>escolhauto</w:t>
              </w:r>
              <w:proofErr w:type="spellEnd"/>
              <w:r w:rsidRPr="00B44411">
                <w:rPr>
                  <w:rFonts w:ascii="Consolas" w:hAnsi="Consolas"/>
                </w:rPr>
                <w:t>);</w:t>
              </w:r>
            </w:ins>
          </w:p>
          <w:p w14:paraId="10088DB1" w14:textId="6228E04C" w:rsidR="00007ACB" w:rsidRDefault="00007ACB" w:rsidP="00007ACB">
            <w:pPr>
              <w:rPr>
                <w:ins w:id="945" w:author="ayres major" w:date="2022-04-24T23:57:00Z"/>
              </w:rPr>
            </w:pPr>
            <w:ins w:id="946" w:author="ayres major" w:date="2022-04-24T23:57:00Z">
              <w:r w:rsidRPr="00007ACB">
                <w:rPr>
                  <w:rFonts w:ascii="Consolas" w:hAnsi="Consolas"/>
                  <w:rPrChange w:id="947" w:author="ayres major" w:date="2022-04-24T23:58:00Z">
                    <w:rPr/>
                  </w:rPrChange>
                </w:rPr>
                <w:t xml:space="preserve">  }</w:t>
              </w:r>
            </w:ins>
          </w:p>
        </w:tc>
      </w:tr>
    </w:tbl>
    <w:p w14:paraId="738C1F62" w14:textId="08CDBA8D" w:rsidR="00007ACB" w:rsidRDefault="00007ACB" w:rsidP="00007ACB">
      <w:pPr>
        <w:rPr>
          <w:ins w:id="948" w:author="ayres major" w:date="2022-04-24T23:58:00Z"/>
        </w:rPr>
      </w:pPr>
    </w:p>
    <w:p w14:paraId="66726DD9" w14:textId="00BE65BB" w:rsidR="00A367FD" w:rsidRDefault="00A367FD" w:rsidP="00A367FD">
      <w:pPr>
        <w:rPr>
          <w:ins w:id="949" w:author="ayres major" w:date="2022-04-24T23:59:00Z"/>
        </w:rPr>
      </w:pPr>
      <w:ins w:id="950" w:author="ayres major" w:date="2022-04-25T00:00:00Z">
        <w:r>
          <w:t xml:space="preserve">Contudo após mais teste ainda havia uma falha. </w:t>
        </w:r>
      </w:ins>
      <w:ins w:id="951" w:author="ayres major" w:date="2022-04-24T23:59:00Z">
        <w:r>
          <w:t>Es</w:t>
        </w:r>
      </w:ins>
      <w:ins w:id="952" w:author="ayres major" w:date="2022-04-25T00:00:00Z">
        <w:r>
          <w:t>t</w:t>
        </w:r>
      </w:ins>
      <w:ins w:id="953" w:author="ayres major" w:date="2022-04-24T23:59:00Z">
        <w:r>
          <w:t>e mecanismo</w:t>
        </w:r>
      </w:ins>
      <w:ins w:id="954" w:author="ayres major" w:date="2022-04-25T00:00:00Z">
        <w:r>
          <w:t xml:space="preserve"> seria ativado</w:t>
        </w:r>
      </w:ins>
      <w:ins w:id="955" w:author="ayres major" w:date="2022-04-25T00:02:00Z">
        <w:r>
          <w:t xml:space="preserve"> somente</w:t>
        </w:r>
      </w:ins>
      <w:ins w:id="956" w:author="ayres major" w:date="2022-04-25T00:01:00Z">
        <w:r>
          <w:t xml:space="preserve"> no</w:t>
        </w:r>
      </w:ins>
      <w:ins w:id="957" w:author="ayres major" w:date="2022-04-24T23:59:00Z">
        <w:r>
          <w:t xml:space="preserve"> caso </w:t>
        </w:r>
      </w:ins>
      <w:ins w:id="958" w:author="ayres major" w:date="2022-04-25T00:01:00Z">
        <w:r>
          <w:t xml:space="preserve">de </w:t>
        </w:r>
      </w:ins>
      <w:proofErr w:type="gramStart"/>
      <w:ins w:id="959" w:author="ayres major" w:date="2022-04-24T23:59:00Z">
        <w:r>
          <w:t xml:space="preserve">não  </w:t>
        </w:r>
      </w:ins>
      <w:ins w:id="960" w:author="ayres major" w:date="2022-04-25T00:01:00Z">
        <w:r>
          <w:t>haver</w:t>
        </w:r>
        <w:proofErr w:type="gramEnd"/>
        <w:r>
          <w:t xml:space="preserve"> uma resposta do usuário </w:t>
        </w:r>
      </w:ins>
      <w:ins w:id="961" w:author="ayres major" w:date="2022-04-24T23:59:00Z">
        <w:r>
          <w:t>dentro de 15 segundos</w:t>
        </w:r>
      </w:ins>
      <w:ins w:id="962" w:author="ayres major" w:date="2022-04-25T00:03:00Z">
        <w:r>
          <w:t xml:space="preserve">. Nos testes realizados, quando t = 15 apresentava uma </w:t>
        </w:r>
      </w:ins>
      <w:ins w:id="963" w:author="ayres major" w:date="2022-04-25T00:04:00Z">
        <w:r w:rsidR="00720DD4">
          <w:t>mensagem</w:t>
        </w:r>
      </w:ins>
      <w:ins w:id="964" w:author="ayres major" w:date="2022-04-25T00:03:00Z">
        <w:r w:rsidR="00720DD4">
          <w:t xml:space="preserve"> </w:t>
        </w:r>
      </w:ins>
      <w:ins w:id="965" w:author="ayres major" w:date="2022-04-25T00:04:00Z">
        <w:r w:rsidR="00720DD4">
          <w:t xml:space="preserve">através do </w:t>
        </w:r>
        <w:proofErr w:type="spellStart"/>
        <w:proofErr w:type="gramStart"/>
        <w:r w:rsidR="00720DD4">
          <w:rPr>
            <w:i/>
            <w:iCs/>
          </w:rPr>
          <w:t>window.</w:t>
        </w:r>
      </w:ins>
      <w:ins w:id="966" w:author="ayres major" w:date="2022-04-25T00:03:00Z">
        <w:r w:rsidR="00720DD4" w:rsidRPr="00720DD4">
          <w:rPr>
            <w:i/>
            <w:iCs/>
            <w:rPrChange w:id="967" w:author="ayres major" w:date="2022-04-25T00:04:00Z">
              <w:rPr/>
            </w:rPrChange>
          </w:rPr>
          <w:t>alert</w:t>
        </w:r>
        <w:proofErr w:type="spellEnd"/>
        <w:proofErr w:type="gramEnd"/>
        <w:r w:rsidR="00720DD4" w:rsidRPr="00720DD4">
          <w:rPr>
            <w:i/>
            <w:iCs/>
            <w:rPrChange w:id="968" w:author="ayres major" w:date="2022-04-25T00:04:00Z">
              <w:rPr/>
            </w:rPrChange>
          </w:rPr>
          <w:t>()</w:t>
        </w:r>
      </w:ins>
      <w:ins w:id="969" w:author="ayres major" w:date="2022-04-25T00:04:00Z">
        <w:r w:rsidR="00720DD4">
          <w:t>.</w:t>
        </w:r>
      </w:ins>
      <w:ins w:id="970" w:author="ayres major" w:date="2022-04-25T00:02:00Z">
        <w:r>
          <w:t xml:space="preserve"> </w:t>
        </w:r>
      </w:ins>
      <w:ins w:id="971" w:author="ayres major" w:date="2022-04-25T00:05:00Z">
        <w:r w:rsidR="00720DD4">
          <w:t>Todavia m</w:t>
        </w:r>
      </w:ins>
      <w:ins w:id="972" w:author="ayres major" w:date="2022-04-24T23:59:00Z">
        <w:r>
          <w:t>esmo depois de selecionado</w:t>
        </w:r>
      </w:ins>
      <w:ins w:id="973" w:author="ayres major" w:date="2022-04-25T00:05:00Z">
        <w:r w:rsidR="00720DD4">
          <w:t xml:space="preserve"> uma opção, </w:t>
        </w:r>
      </w:ins>
      <w:ins w:id="974" w:author="ayres major" w:date="2022-04-24T23:59:00Z">
        <w:r>
          <w:t xml:space="preserve">a mensagem </w:t>
        </w:r>
      </w:ins>
      <w:ins w:id="975" w:author="ayres major" w:date="2022-04-25T00:05:00Z">
        <w:r w:rsidR="00720DD4">
          <w:t>aparecia. S</w:t>
        </w:r>
      </w:ins>
      <w:ins w:id="976" w:author="ayres major" w:date="2022-04-24T23:59:00Z">
        <w:r>
          <w:t>endo só uma mensagem teste não teve muito impacto, mas caso</w:t>
        </w:r>
      </w:ins>
      <w:ins w:id="977" w:author="ayres major" w:date="2022-04-25T00:06:00Z">
        <w:r w:rsidR="00720DD4">
          <w:t xml:space="preserve"> o programa</w:t>
        </w:r>
      </w:ins>
      <w:ins w:id="978" w:author="ayres major" w:date="2022-04-24T23:59:00Z">
        <w:r>
          <w:t xml:space="preserve"> tivesse</w:t>
        </w:r>
      </w:ins>
      <w:ins w:id="979" w:author="ayres major" w:date="2022-04-25T00:06:00Z">
        <w:r w:rsidR="00720DD4">
          <w:t xml:space="preserve"> completo </w:t>
        </w:r>
      </w:ins>
      <w:ins w:id="980" w:author="ayres major" w:date="2022-04-24T23:59:00Z">
        <w:r>
          <w:t xml:space="preserve">seria bem problemático. </w:t>
        </w:r>
      </w:ins>
    </w:p>
    <w:p w14:paraId="4EED05E8" w14:textId="04653075" w:rsidR="00A367FD" w:rsidRDefault="00A367FD" w:rsidP="00A367FD">
      <w:pPr>
        <w:rPr>
          <w:ins w:id="981" w:author="ayres major" w:date="2022-04-25T00:15:00Z"/>
        </w:rPr>
      </w:pPr>
      <w:ins w:id="982" w:author="ayres major" w:date="2022-04-24T23:59:00Z">
        <w:r>
          <w:t xml:space="preserve">Isso ocorria porque apesar </w:t>
        </w:r>
        <w:proofErr w:type="gramStart"/>
        <w:r>
          <w:t>de  uma</w:t>
        </w:r>
        <w:proofErr w:type="gramEnd"/>
        <w:r>
          <w:t xml:space="preserve"> das opções</w:t>
        </w:r>
      </w:ins>
      <w:ins w:id="983" w:author="ayres major" w:date="2022-04-25T00:06:00Z">
        <w:r w:rsidR="00720DD4">
          <w:t xml:space="preserve"> já terem sido escolhida</w:t>
        </w:r>
      </w:ins>
      <w:ins w:id="984" w:author="ayres major" w:date="2022-04-25T00:07:00Z">
        <w:r w:rsidR="00720DD4">
          <w:t>,</w:t>
        </w:r>
      </w:ins>
      <w:ins w:id="985" w:author="ayres major" w:date="2022-04-24T23:59:00Z">
        <w:r>
          <w:t xml:space="preserve"> o temporizador ainda </w:t>
        </w:r>
      </w:ins>
      <w:ins w:id="986" w:author="ayres major" w:date="2022-04-25T00:07:00Z">
        <w:r w:rsidR="00720DD4">
          <w:t>es</w:t>
        </w:r>
      </w:ins>
      <w:ins w:id="987" w:author="ayres major" w:date="2022-04-24T23:59:00Z">
        <w:r>
          <w:t xml:space="preserve">tava ativo logo quando t fosse igual a 15, </w:t>
        </w:r>
      </w:ins>
      <w:ins w:id="988" w:author="ayres major" w:date="2022-04-25T00:07:00Z">
        <w:r w:rsidR="00720DD4">
          <w:t>surgia</w:t>
        </w:r>
      </w:ins>
      <w:ins w:id="989" w:author="ayres major" w:date="2022-04-24T23:59:00Z">
        <w:r>
          <w:t xml:space="preserve"> a mensagem. </w:t>
        </w:r>
      </w:ins>
      <w:ins w:id="990" w:author="ayres major" w:date="2022-04-25T00:07:00Z">
        <w:r w:rsidR="00720DD4">
          <w:t>Desse modo,</w:t>
        </w:r>
      </w:ins>
      <w:ins w:id="991" w:author="ayres major" w:date="2022-04-24T23:59:00Z">
        <w:r>
          <w:t xml:space="preserve"> o objetivo era parar o </w:t>
        </w:r>
      </w:ins>
      <w:ins w:id="992" w:author="ayres major" w:date="2022-04-25T00:07:00Z">
        <w:r w:rsidR="00720DD4">
          <w:t>temporizador no mo</w:t>
        </w:r>
      </w:ins>
      <w:ins w:id="993" w:author="ayres major" w:date="2022-04-25T00:08:00Z">
        <w:r w:rsidR="00720DD4">
          <w:t>mento em que uma das opções fosse escolhida</w:t>
        </w:r>
      </w:ins>
      <w:ins w:id="994" w:author="ayres major" w:date="2022-04-24T23:59:00Z">
        <w:r>
          <w:t xml:space="preserve">. Para isso </w:t>
        </w:r>
      </w:ins>
      <w:ins w:id="995" w:author="ayres major" w:date="2022-04-25T00:08:00Z">
        <w:r w:rsidR="00720DD4">
          <w:t xml:space="preserve">houve tentativas como: </w:t>
        </w:r>
      </w:ins>
      <w:ins w:id="996" w:author="ayres major" w:date="2022-04-24T23:59:00Z">
        <w:r>
          <w:t xml:space="preserve">usar o temporizador dentro de um </w:t>
        </w:r>
        <w:proofErr w:type="spellStart"/>
        <w:r>
          <w:t>while</w:t>
        </w:r>
        <w:proofErr w:type="spellEnd"/>
        <w:r>
          <w:t xml:space="preserve"> com diferentes condições</w:t>
        </w:r>
      </w:ins>
      <w:ins w:id="997" w:author="ayres major" w:date="2022-04-25T00:10:00Z">
        <w:r w:rsidR="00B4206E">
          <w:t xml:space="preserve"> e </w:t>
        </w:r>
      </w:ins>
      <w:ins w:id="998" w:author="ayres major" w:date="2022-04-24T23:59:00Z">
        <w:r>
          <w:t xml:space="preserve">desativar a função </w:t>
        </w:r>
      </w:ins>
      <w:ins w:id="999" w:author="ayres major" w:date="2022-04-25T00:09:00Z">
        <w:r w:rsidR="00B4206E">
          <w:t>“</w:t>
        </w:r>
      </w:ins>
      <w:proofErr w:type="spellStart"/>
      <w:proofErr w:type="gramStart"/>
      <w:ins w:id="1000" w:author="ayres major" w:date="2022-04-24T23:59:00Z">
        <w:r>
          <w:t>start</w:t>
        </w:r>
      </w:ins>
      <w:proofErr w:type="spellEnd"/>
      <w:ins w:id="1001" w:author="ayres major" w:date="2022-04-25T00:09:00Z">
        <w:r w:rsidR="00B4206E">
          <w:t>(</w:t>
        </w:r>
        <w:proofErr w:type="gramEnd"/>
        <w:r w:rsidR="00B4206E">
          <w:t>)” após a seleção</w:t>
        </w:r>
      </w:ins>
      <w:ins w:id="1002" w:author="ayres major" w:date="2022-04-24T23:59:00Z">
        <w:r>
          <w:t xml:space="preserve">. </w:t>
        </w:r>
      </w:ins>
      <w:ins w:id="1003" w:author="ayres major" w:date="2022-04-25T00:11:00Z">
        <w:r w:rsidR="00B4206E">
          <w:t>Entretanto uso do</w:t>
        </w:r>
      </w:ins>
      <w:ins w:id="1004" w:author="ayres major" w:date="2022-04-24T23:59:00Z">
        <w:r>
          <w:t xml:space="preserve"> </w:t>
        </w:r>
      </w:ins>
      <w:ins w:id="1005" w:author="ayres major" w:date="2022-04-25T00:12:00Z">
        <w:r w:rsidR="00B4206E">
          <w:t>comando</w:t>
        </w:r>
      </w:ins>
      <w:ins w:id="1006" w:author="ayres major" w:date="2022-04-24T23:59:00Z">
        <w:r>
          <w:t xml:space="preserve"> break, que é usado p</w:t>
        </w:r>
      </w:ins>
      <w:ins w:id="1007" w:author="ayres major" w:date="2022-04-25T00:12:00Z">
        <w:r w:rsidR="00B4206E">
          <w:t>a</w:t>
        </w:r>
      </w:ins>
      <w:ins w:id="1008" w:author="ayres major" w:date="2022-04-24T23:59:00Z">
        <w:r>
          <w:t xml:space="preserve">ra </w:t>
        </w:r>
      </w:ins>
      <w:ins w:id="1009" w:author="ayres major" w:date="2022-04-25T00:12:00Z">
        <w:r w:rsidR="00B4206E">
          <w:t>ence</w:t>
        </w:r>
      </w:ins>
      <w:ins w:id="1010" w:author="ayres major" w:date="2022-04-25T00:13:00Z">
        <w:r w:rsidR="00B4206E">
          <w:t>rrar imediatamente</w:t>
        </w:r>
      </w:ins>
      <w:ins w:id="1011" w:author="ayres major" w:date="2022-04-24T23:59:00Z">
        <w:r>
          <w:t xml:space="preserve"> </w:t>
        </w:r>
        <w:proofErr w:type="spellStart"/>
        <w:r w:rsidRPr="00B4206E">
          <w:rPr>
            <w:i/>
            <w:iCs/>
            <w:rPrChange w:id="1012" w:author="ayres major" w:date="2022-04-25T00:13:00Z">
              <w:rPr/>
            </w:rPrChange>
          </w:rPr>
          <w:t>loops</w:t>
        </w:r>
        <w:proofErr w:type="spellEnd"/>
        <w:r w:rsidRPr="00B4206E">
          <w:rPr>
            <w:i/>
            <w:iCs/>
            <w:rPrChange w:id="1013" w:author="ayres major" w:date="2022-04-25T00:13:00Z">
              <w:rPr/>
            </w:rPrChange>
          </w:rPr>
          <w:t xml:space="preserve"> </w:t>
        </w:r>
        <w:r>
          <w:t xml:space="preserve">feitos pelo for ou </w:t>
        </w:r>
        <w:proofErr w:type="spellStart"/>
        <w:r>
          <w:t>while</w:t>
        </w:r>
      </w:ins>
      <w:proofErr w:type="spellEnd"/>
      <w:ins w:id="1014" w:author="ayres major" w:date="2022-04-25T00:13:00Z">
        <w:r w:rsidR="00B4206E">
          <w:t>, foi a melhor opção</w:t>
        </w:r>
      </w:ins>
      <w:ins w:id="1015" w:author="ayres major" w:date="2022-04-24T23:59:00Z">
        <w:r>
          <w:t xml:space="preserve">. Então </w:t>
        </w:r>
      </w:ins>
      <w:ins w:id="1016" w:author="ayres major" w:date="2022-04-25T00:14:00Z">
        <w:r w:rsidR="00A42F5B">
          <w:t xml:space="preserve">após a seleção </w:t>
        </w:r>
      </w:ins>
      <w:ins w:id="1017" w:author="ayres major" w:date="2022-04-24T23:59:00Z">
        <w:r>
          <w:t xml:space="preserve">variável </w:t>
        </w:r>
        <w:r>
          <w:lastRenderedPageBreak/>
          <w:t>a t</w:t>
        </w:r>
      </w:ins>
      <w:ins w:id="1018" w:author="ayres major" w:date="2022-04-25T00:14:00Z">
        <w:r w:rsidR="00A42F5B">
          <w:t xml:space="preserve"> receberá</w:t>
        </w:r>
      </w:ins>
      <w:ins w:id="1019" w:author="ayres major" w:date="2022-04-24T23:59:00Z">
        <w:r>
          <w:t xml:space="preserve"> um valor diferentes dos </w:t>
        </w:r>
      </w:ins>
      <w:ins w:id="1020" w:author="ayres major" w:date="2022-04-25T00:16:00Z">
        <w:r w:rsidR="00A42F5B">
          <w:t>números</w:t>
        </w:r>
      </w:ins>
      <w:ins w:id="1021" w:author="ayres major" w:date="2022-04-24T23:59:00Z">
        <w:r>
          <w:t xml:space="preserve"> de 1 a 15, </w:t>
        </w:r>
      </w:ins>
      <w:ins w:id="1022" w:author="ayres major" w:date="2022-04-25T00:14:00Z">
        <w:r w:rsidR="00A42F5B">
          <w:t>(20)</w:t>
        </w:r>
      </w:ins>
      <w:ins w:id="1023" w:author="ayres major" w:date="2022-04-24T23:59:00Z">
        <w:r>
          <w:t xml:space="preserve"> E </w:t>
        </w:r>
      </w:ins>
      <w:ins w:id="1024" w:author="ayres major" w:date="2022-04-25T00:15:00Z">
        <w:r w:rsidR="00A42F5B">
          <w:t xml:space="preserve">foi colocado </w:t>
        </w:r>
      </w:ins>
      <w:ins w:id="1025" w:author="ayres major" w:date="2022-04-24T23:59:00Z">
        <w:r>
          <w:t xml:space="preserve">uma condição relativamente </w:t>
        </w:r>
      </w:ins>
      <w:ins w:id="1026" w:author="ayres major" w:date="2022-04-25T00:15:00Z">
        <w:r w:rsidR="00A42F5B">
          <w:t>ao</w:t>
        </w:r>
      </w:ins>
      <w:ins w:id="1027" w:author="ayres major" w:date="2022-04-24T23:59:00Z">
        <w:r>
          <w:t xml:space="preserve"> novo valor com o break no temporizador: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rPr>
          <w:ins w:id="1028" w:author="ayres major" w:date="2022-04-25T00:15:00Z"/>
        </w:trPr>
        <w:tc>
          <w:tcPr>
            <w:tcW w:w="9060" w:type="dxa"/>
          </w:tcPr>
          <w:p w14:paraId="4FEB8A8F" w14:textId="77777777" w:rsidR="00A42F5B" w:rsidRPr="00A42F5B" w:rsidRDefault="00A42F5B" w:rsidP="00A42F5B">
            <w:pPr>
              <w:rPr>
                <w:ins w:id="1029" w:author="ayres major" w:date="2022-04-25T00:15:00Z"/>
                <w:rFonts w:ascii="Consolas" w:hAnsi="Consolas"/>
                <w:rPrChange w:id="1030" w:author="ayres major" w:date="2022-04-25T00:15:00Z">
                  <w:rPr>
                    <w:ins w:id="1031" w:author="ayres major" w:date="2022-04-25T00:15:00Z"/>
                  </w:rPr>
                </w:rPrChange>
              </w:rPr>
            </w:pPr>
            <w:ins w:id="1032" w:author="ayres major" w:date="2022-04-25T00:15:00Z">
              <w:r w:rsidRPr="00A42F5B">
                <w:rPr>
                  <w:rFonts w:ascii="Consolas" w:hAnsi="Consolas"/>
                  <w:rPrChange w:id="1033" w:author="ayres major" w:date="2022-04-25T00:15:00Z">
                    <w:rPr/>
                  </w:rPrChange>
                </w:rPr>
                <w:t>for (c = 1; c &lt;= 15; c++) {</w:t>
              </w:r>
            </w:ins>
          </w:p>
          <w:p w14:paraId="1A2F6632" w14:textId="77777777" w:rsidR="00A42F5B" w:rsidRPr="00A42F5B" w:rsidRDefault="00A42F5B" w:rsidP="00A42F5B">
            <w:pPr>
              <w:rPr>
                <w:ins w:id="1034" w:author="ayres major" w:date="2022-04-25T00:15:00Z"/>
                <w:rFonts w:ascii="Consolas" w:hAnsi="Consolas"/>
                <w:rPrChange w:id="1035" w:author="ayres major" w:date="2022-04-25T00:15:00Z">
                  <w:rPr>
                    <w:ins w:id="1036" w:author="ayres major" w:date="2022-04-25T00:15:00Z"/>
                  </w:rPr>
                </w:rPrChange>
              </w:rPr>
            </w:pPr>
            <w:ins w:id="1037" w:author="ayres major" w:date="2022-04-25T00:15:00Z">
              <w:r w:rsidRPr="00A42F5B">
                <w:rPr>
                  <w:rFonts w:ascii="Consolas" w:hAnsi="Consolas"/>
                  <w:rPrChange w:id="1038" w:author="ayres major" w:date="2022-04-25T00:15:00Z">
                    <w:rPr/>
                  </w:rPrChange>
                </w:rPr>
                <w:t xml:space="preserve">    </w:t>
              </w:r>
              <w:proofErr w:type="spellStart"/>
              <w:r w:rsidRPr="00A42F5B">
                <w:rPr>
                  <w:rFonts w:ascii="Consolas" w:hAnsi="Consolas"/>
                  <w:rPrChange w:id="1039" w:author="ayres major" w:date="2022-04-25T00:15:00Z">
                    <w:rPr/>
                  </w:rPrChange>
                </w:rPr>
                <w:t>if</w:t>
              </w:r>
              <w:proofErr w:type="spellEnd"/>
              <w:r w:rsidRPr="00A42F5B">
                <w:rPr>
                  <w:rFonts w:ascii="Consolas" w:hAnsi="Consolas"/>
                  <w:rPrChange w:id="1040" w:author="ayres major" w:date="2022-04-25T00:15:00Z">
                    <w:rPr/>
                  </w:rPrChange>
                </w:rPr>
                <w:t xml:space="preserve"> (t == 20) {</w:t>
              </w:r>
            </w:ins>
          </w:p>
          <w:p w14:paraId="27704244" w14:textId="77777777" w:rsidR="00A42F5B" w:rsidRPr="00A42F5B" w:rsidRDefault="00A42F5B" w:rsidP="00A42F5B">
            <w:pPr>
              <w:rPr>
                <w:ins w:id="1041" w:author="ayres major" w:date="2022-04-25T00:15:00Z"/>
                <w:rFonts w:ascii="Consolas" w:hAnsi="Consolas"/>
                <w:rPrChange w:id="1042" w:author="ayres major" w:date="2022-04-25T00:15:00Z">
                  <w:rPr>
                    <w:ins w:id="1043" w:author="ayres major" w:date="2022-04-25T00:15:00Z"/>
                  </w:rPr>
                </w:rPrChange>
              </w:rPr>
            </w:pPr>
            <w:ins w:id="1044" w:author="ayres major" w:date="2022-04-25T00:15:00Z">
              <w:r w:rsidRPr="00A42F5B">
                <w:rPr>
                  <w:rFonts w:ascii="Consolas" w:hAnsi="Consolas"/>
                  <w:rPrChange w:id="1045" w:author="ayres major" w:date="2022-04-25T00:15:00Z">
                    <w:rPr/>
                  </w:rPrChange>
                </w:rPr>
                <w:t xml:space="preserve">      break;</w:t>
              </w:r>
            </w:ins>
          </w:p>
          <w:p w14:paraId="18AAE3BA" w14:textId="77777777" w:rsidR="00A42F5B" w:rsidRPr="00A42F5B" w:rsidRDefault="00A42F5B" w:rsidP="00A42F5B">
            <w:pPr>
              <w:rPr>
                <w:ins w:id="1046" w:author="ayres major" w:date="2022-04-25T00:15:00Z"/>
                <w:rFonts w:ascii="Consolas" w:hAnsi="Consolas"/>
                <w:rPrChange w:id="1047" w:author="ayres major" w:date="2022-04-25T00:15:00Z">
                  <w:rPr>
                    <w:ins w:id="1048" w:author="ayres major" w:date="2022-04-25T00:15:00Z"/>
                  </w:rPr>
                </w:rPrChange>
              </w:rPr>
            </w:pPr>
            <w:ins w:id="1049" w:author="ayres major" w:date="2022-04-25T00:15:00Z">
              <w:r w:rsidRPr="00A42F5B">
                <w:rPr>
                  <w:rFonts w:ascii="Consolas" w:hAnsi="Consolas"/>
                  <w:rPrChange w:id="1050" w:author="ayres major" w:date="2022-04-25T00:15:00Z">
                    <w:rPr/>
                  </w:rPrChange>
                </w:rPr>
                <w:t xml:space="preserve">    }</w:t>
              </w:r>
            </w:ins>
          </w:p>
          <w:p w14:paraId="6EEF12CF" w14:textId="77777777" w:rsidR="00A42F5B" w:rsidRPr="00A42F5B" w:rsidRDefault="00A42F5B" w:rsidP="00A42F5B">
            <w:pPr>
              <w:rPr>
                <w:ins w:id="1051" w:author="ayres major" w:date="2022-04-25T00:15:00Z"/>
                <w:rFonts w:ascii="Consolas" w:hAnsi="Consolas"/>
                <w:rPrChange w:id="1052" w:author="ayres major" w:date="2022-04-25T00:15:00Z">
                  <w:rPr>
                    <w:ins w:id="1053" w:author="ayres major" w:date="2022-04-25T00:15:00Z"/>
                  </w:rPr>
                </w:rPrChange>
              </w:rPr>
            </w:pPr>
            <w:ins w:id="1054" w:author="ayres major" w:date="2022-04-25T00:15:00Z">
              <w:r w:rsidRPr="00A42F5B">
                <w:rPr>
                  <w:rFonts w:ascii="Consolas" w:hAnsi="Consolas"/>
                  <w:rPrChange w:id="1055" w:author="ayres major" w:date="2022-04-25T00:15:00Z">
                    <w:rPr/>
                  </w:rPrChange>
                </w:rPr>
                <w:t xml:space="preserve">    t = c;</w:t>
              </w:r>
            </w:ins>
          </w:p>
          <w:p w14:paraId="69DDAA41" w14:textId="77777777" w:rsidR="00B44411" w:rsidRDefault="00A42F5B" w:rsidP="00B44411">
            <w:pPr>
              <w:rPr>
                <w:ins w:id="1056" w:author="ayres major" w:date="2022-04-25T00:45:00Z"/>
                <w:rFonts w:ascii="Consolas" w:hAnsi="Consolas"/>
              </w:rPr>
            </w:pPr>
            <w:ins w:id="1057" w:author="ayres major" w:date="2022-04-25T00:15:00Z">
              <w:r w:rsidRPr="00A42F5B">
                <w:rPr>
                  <w:rFonts w:ascii="Consolas" w:hAnsi="Consolas"/>
                  <w:rPrChange w:id="1058" w:author="ayres major" w:date="2022-04-25T00:15:00Z">
                    <w:rPr/>
                  </w:rPrChange>
                </w:rPr>
                <w:t xml:space="preserve">    </w:t>
              </w:r>
              <w:proofErr w:type="spellStart"/>
              <w:r w:rsidRPr="00A42F5B">
                <w:rPr>
                  <w:rFonts w:ascii="Consolas" w:hAnsi="Consolas"/>
                  <w:rPrChange w:id="1059" w:author="ayres major" w:date="2022-04-25T00:15:00Z">
                    <w:rPr/>
                  </w:rPrChange>
                </w:rPr>
                <w:t>await</w:t>
              </w:r>
              <w:proofErr w:type="spellEnd"/>
              <w:r w:rsidRPr="00A42F5B">
                <w:rPr>
                  <w:rFonts w:ascii="Consolas" w:hAnsi="Consolas"/>
                  <w:rPrChange w:id="1060" w:author="ayres major" w:date="2022-04-25T00:15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A42F5B">
                <w:rPr>
                  <w:rFonts w:ascii="Consolas" w:hAnsi="Consolas"/>
                  <w:rPrChange w:id="1061" w:author="ayres major" w:date="2022-04-25T00:15:00Z">
                    <w:rPr/>
                  </w:rPrChange>
                </w:rPr>
                <w:t>sleep</w:t>
              </w:r>
              <w:proofErr w:type="spellEnd"/>
              <w:r w:rsidRPr="00A42F5B">
                <w:rPr>
                  <w:rFonts w:ascii="Consolas" w:hAnsi="Consolas"/>
                  <w:rPrChange w:id="1062" w:author="ayres major" w:date="2022-04-25T00:15:00Z">
                    <w:rPr/>
                  </w:rPrChange>
                </w:rPr>
                <w:t>(</w:t>
              </w:r>
              <w:proofErr w:type="gramEnd"/>
              <w:r w:rsidRPr="00A42F5B">
                <w:rPr>
                  <w:rFonts w:ascii="Consolas" w:hAnsi="Consolas"/>
                  <w:rPrChange w:id="1063" w:author="ayres major" w:date="2022-04-25T00:15:00Z">
                    <w:rPr/>
                  </w:rPrChange>
                </w:rPr>
                <w:t>1000);</w:t>
              </w:r>
            </w:ins>
          </w:p>
          <w:p w14:paraId="55C52064" w14:textId="61147BC9" w:rsidR="00A42F5B" w:rsidRPr="00B44411" w:rsidRDefault="00A42F5B">
            <w:pPr>
              <w:rPr>
                <w:ins w:id="1064" w:author="ayres major" w:date="2022-04-25T00:15:00Z"/>
                <w:rFonts w:ascii="Consolas" w:hAnsi="Consolas"/>
                <w:rPrChange w:id="1065" w:author="ayres major" w:date="2022-04-25T00:45:00Z">
                  <w:rPr>
                    <w:ins w:id="1066" w:author="ayres major" w:date="2022-04-25T00:15:00Z"/>
                  </w:rPr>
                </w:rPrChange>
              </w:rPr>
            </w:pPr>
            <w:ins w:id="1067" w:author="ayres major" w:date="2022-04-25T00:16:00Z">
              <w:r>
                <w:rPr>
                  <w:rFonts w:ascii="Consolas" w:hAnsi="Consolas"/>
                </w:rPr>
                <w:t>}</w:t>
              </w:r>
            </w:ins>
          </w:p>
        </w:tc>
      </w:tr>
    </w:tbl>
    <w:p w14:paraId="05F161A1" w14:textId="77777777" w:rsidR="00A42F5B" w:rsidRDefault="00A42F5B" w:rsidP="00A367FD">
      <w:pPr>
        <w:rPr>
          <w:ins w:id="1068" w:author="ayres major" w:date="2022-04-24T23:59:00Z"/>
        </w:rPr>
      </w:pPr>
    </w:p>
    <w:p w14:paraId="6525D0B8" w14:textId="5C18931B" w:rsidR="00206ACF" w:rsidRDefault="00CF66F4" w:rsidP="00B44411">
      <w:pPr>
        <w:rPr>
          <w:ins w:id="1069" w:author="ayres major" w:date="2022-04-25T00:52:00Z"/>
        </w:rPr>
      </w:pPr>
      <w:ins w:id="1070" w:author="ayres major" w:date="2022-04-25T00:34:00Z">
        <w:r>
          <w:t xml:space="preserve">A função ativada </w:t>
        </w:r>
      </w:ins>
      <w:ins w:id="1071" w:author="ayres major" w:date="2022-04-25T00:36:00Z">
        <w:r>
          <w:t>quando seleciona-se umadas op</w:t>
        </w:r>
      </w:ins>
      <w:ins w:id="1072" w:author="ayres major" w:date="2022-04-25T00:37:00Z">
        <w:r>
          <w:t>ções é a fun</w:t>
        </w:r>
      </w:ins>
      <w:ins w:id="1073" w:author="ayres major" w:date="2022-04-25T00:40:00Z">
        <w:r w:rsidR="0051008E">
          <w:t>ção “</w:t>
        </w:r>
        <w:proofErr w:type="spellStart"/>
        <w:proofErr w:type="gramStart"/>
        <w:r w:rsidR="0051008E">
          <w:t>select</w:t>
        </w:r>
        <w:proofErr w:type="spellEnd"/>
        <w:r w:rsidR="0051008E">
          <w:t>(</w:t>
        </w:r>
        <w:proofErr w:type="gramEnd"/>
        <w:r w:rsidR="0051008E">
          <w:t>)” através o event</w:t>
        </w:r>
      </w:ins>
      <w:ins w:id="1074" w:author="ayres major" w:date="2022-04-25T00:41:00Z">
        <w:r w:rsidR="0051008E">
          <w:t xml:space="preserve">o </w:t>
        </w:r>
        <w:proofErr w:type="spellStart"/>
        <w:r w:rsidR="0051008E">
          <w:t>oncli</w:t>
        </w:r>
      </w:ins>
      <w:ins w:id="1075" w:author="ayres major" w:date="2022-04-25T00:45:00Z">
        <w:r w:rsidR="00B44411">
          <w:t>c</w:t>
        </w:r>
      </w:ins>
      <w:ins w:id="1076" w:author="ayres major" w:date="2022-04-25T00:41:00Z">
        <w:r w:rsidR="0051008E">
          <w:t>k</w:t>
        </w:r>
        <w:proofErr w:type="spellEnd"/>
        <w:r w:rsidR="0051008E">
          <w:t xml:space="preserve"> (figura tal)</w:t>
        </w:r>
      </w:ins>
      <w:ins w:id="1077" w:author="ayres major" w:date="2022-04-25T00:53:00Z">
        <w:r w:rsidR="00206ACF">
          <w:t xml:space="preserve">, primeiramente o variável t = 20 para encerrar o </w:t>
        </w:r>
        <w:proofErr w:type="spellStart"/>
        <w:r w:rsidR="00206ACF">
          <w:t>loop</w:t>
        </w:r>
        <w:proofErr w:type="spellEnd"/>
        <w:r w:rsidR="00206ACF">
          <w:t xml:space="preserve"> do temporizador (figura</w:t>
        </w:r>
      </w:ins>
      <w:ins w:id="1078" w:author="ayres major" w:date="2022-04-25T00:54:00Z">
        <w:r w:rsidR="00206ACF">
          <w:t xml:space="preserve"> tal), em seguida </w:t>
        </w:r>
      </w:ins>
      <w:ins w:id="1079" w:author="ayres major" w:date="2022-04-25T00:45:00Z">
        <w:r w:rsidR="00B44411">
          <w:t xml:space="preserve">para evitar conflitos </w:t>
        </w:r>
      </w:ins>
      <w:ins w:id="1080" w:author="ayres major" w:date="2022-04-25T00:46:00Z">
        <w:r w:rsidR="00B44411">
          <w:t xml:space="preserve">os outros eventos são </w:t>
        </w:r>
      </w:ins>
      <w:ins w:id="1081" w:author="ayres major" w:date="2022-04-25T00:47:00Z">
        <w:r w:rsidR="00B44411">
          <w:t>“desativados, depois disso a variável “jogador” receb</w:t>
        </w:r>
      </w:ins>
      <w:ins w:id="1082" w:author="ayres major" w:date="2022-04-25T00:48:00Z">
        <w:r w:rsidR="00B44411">
          <w:t xml:space="preserve">e um número de acordo com </w:t>
        </w:r>
      </w:ins>
      <w:ins w:id="1083" w:author="ayres major" w:date="2022-04-25T00:50:00Z">
        <w:r w:rsidR="00206ACF">
          <w:t>o opção escolhida (pedra →  0; papel → 1; tesoura →</w:t>
        </w:r>
      </w:ins>
      <w:ins w:id="1084" w:author="ayres major" w:date="2022-04-25T00:51:00Z">
        <w:r w:rsidR="00206ACF">
          <w:t xml:space="preserve"> 2)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rPr>
          <w:ins w:id="1085" w:author="ayres major" w:date="2022-04-25T00:52:00Z"/>
        </w:trPr>
        <w:tc>
          <w:tcPr>
            <w:tcW w:w="9060" w:type="dxa"/>
          </w:tcPr>
          <w:p w14:paraId="20DB6773" w14:textId="77777777" w:rsidR="00206ACF" w:rsidRPr="00206ACF" w:rsidRDefault="00206ACF" w:rsidP="00206ACF">
            <w:pPr>
              <w:rPr>
                <w:ins w:id="1086" w:author="ayres major" w:date="2022-04-25T00:52:00Z"/>
                <w:rFonts w:ascii="Consolas" w:hAnsi="Consolas"/>
                <w:rPrChange w:id="1087" w:author="ayres major" w:date="2022-04-25T00:53:00Z">
                  <w:rPr>
                    <w:ins w:id="1088" w:author="ayres major" w:date="2022-04-25T00:52:00Z"/>
                  </w:rPr>
                </w:rPrChange>
              </w:rPr>
            </w:pPr>
            <w:proofErr w:type="spellStart"/>
            <w:ins w:id="1089" w:author="ayres major" w:date="2022-04-25T00:52:00Z">
              <w:r w:rsidRPr="00206ACF">
                <w:rPr>
                  <w:rFonts w:ascii="Consolas" w:hAnsi="Consolas"/>
                  <w:rPrChange w:id="1090" w:author="ayres major" w:date="2022-04-25T00:53:00Z">
                    <w:rPr/>
                  </w:rPrChange>
                </w:rPr>
                <w:t>async</w:t>
              </w:r>
              <w:proofErr w:type="spellEnd"/>
              <w:r w:rsidRPr="00206ACF">
                <w:rPr>
                  <w:rFonts w:ascii="Consolas" w:hAnsi="Consolas"/>
                  <w:rPrChange w:id="1091" w:author="ayres major" w:date="2022-04-25T00:53:00Z">
                    <w:rPr/>
                  </w:rPrChange>
                </w:rPr>
                <w:t xml:space="preserve"> </w:t>
              </w:r>
              <w:proofErr w:type="spellStart"/>
              <w:r w:rsidRPr="00206ACF">
                <w:rPr>
                  <w:rFonts w:ascii="Consolas" w:hAnsi="Consolas"/>
                  <w:rPrChange w:id="1092" w:author="ayres major" w:date="2022-04-25T00:53:00Z">
                    <w:rPr/>
                  </w:rPrChange>
                </w:rPr>
                <w:t>function</w:t>
              </w:r>
              <w:proofErr w:type="spellEnd"/>
              <w:r w:rsidRPr="00206ACF">
                <w:rPr>
                  <w:rFonts w:ascii="Consolas" w:hAnsi="Consolas"/>
                  <w:rPrChange w:id="1093" w:author="ayres major" w:date="2022-04-25T00:53:00Z">
                    <w:rPr/>
                  </w:rPrChange>
                </w:rPr>
                <w:t xml:space="preserve"> </w:t>
              </w:r>
              <w:proofErr w:type="spellStart"/>
              <w:r w:rsidRPr="00206ACF">
                <w:rPr>
                  <w:rFonts w:ascii="Consolas" w:hAnsi="Consolas"/>
                  <w:rPrChange w:id="1094" w:author="ayres major" w:date="2022-04-25T00:53:00Z">
                    <w:rPr/>
                  </w:rPrChange>
                </w:rPr>
                <w:t>select</w:t>
              </w:r>
              <w:proofErr w:type="spellEnd"/>
              <w:r w:rsidRPr="00206ACF">
                <w:rPr>
                  <w:rFonts w:ascii="Consolas" w:hAnsi="Consolas"/>
                  <w:rPrChange w:id="1095" w:author="ayres major" w:date="2022-04-25T00:53:00Z">
                    <w:rPr/>
                  </w:rPrChange>
                </w:rPr>
                <w:t>(</w:t>
              </w:r>
              <w:proofErr w:type="spellStart"/>
              <w:r w:rsidRPr="00206ACF">
                <w:rPr>
                  <w:rFonts w:ascii="Consolas" w:hAnsi="Consolas"/>
                  <w:rPrChange w:id="1096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097" w:author="ayres major" w:date="2022-04-25T00:53:00Z">
                    <w:rPr/>
                  </w:rPrChange>
                </w:rPr>
                <w:t>) {</w:t>
              </w:r>
            </w:ins>
          </w:p>
          <w:p w14:paraId="1C1C5A8E" w14:textId="77777777" w:rsidR="00206ACF" w:rsidRPr="00206ACF" w:rsidRDefault="00206ACF" w:rsidP="00206ACF">
            <w:pPr>
              <w:rPr>
                <w:ins w:id="1098" w:author="ayres major" w:date="2022-04-25T00:52:00Z"/>
                <w:rFonts w:ascii="Consolas" w:hAnsi="Consolas"/>
                <w:rPrChange w:id="1099" w:author="ayres major" w:date="2022-04-25T00:53:00Z">
                  <w:rPr>
                    <w:ins w:id="1100" w:author="ayres major" w:date="2022-04-25T00:52:00Z"/>
                  </w:rPr>
                </w:rPrChange>
              </w:rPr>
            </w:pPr>
            <w:ins w:id="1101" w:author="ayres major" w:date="2022-04-25T00:52:00Z">
              <w:r w:rsidRPr="00206ACF">
                <w:rPr>
                  <w:rFonts w:ascii="Consolas" w:hAnsi="Consolas"/>
                  <w:rPrChange w:id="1102" w:author="ayres major" w:date="2022-04-25T00:53:00Z">
                    <w:rPr/>
                  </w:rPrChange>
                </w:rPr>
                <w:t xml:space="preserve">  t = 20;</w:t>
              </w:r>
            </w:ins>
          </w:p>
          <w:p w14:paraId="06CAC0C6" w14:textId="77777777" w:rsidR="00206ACF" w:rsidRPr="00206ACF" w:rsidRDefault="00206ACF" w:rsidP="00206ACF">
            <w:pPr>
              <w:rPr>
                <w:ins w:id="1103" w:author="ayres major" w:date="2022-04-25T00:52:00Z"/>
                <w:rFonts w:ascii="Consolas" w:hAnsi="Consolas"/>
                <w:rPrChange w:id="1104" w:author="ayres major" w:date="2022-04-25T00:53:00Z">
                  <w:rPr>
                    <w:ins w:id="1105" w:author="ayres major" w:date="2022-04-25T00:52:00Z"/>
                  </w:rPr>
                </w:rPrChange>
              </w:rPr>
            </w:pPr>
            <w:ins w:id="1106" w:author="ayres major" w:date="2022-04-25T00:52:00Z">
              <w:r w:rsidRPr="00206ACF">
                <w:rPr>
                  <w:rFonts w:ascii="Consolas" w:hAnsi="Consolas"/>
                  <w:rPrChange w:id="1107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08" w:author="ayres major" w:date="2022-04-25T00:53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09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10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11" w:author="ayres major" w:date="2022-04-25T00:53:00Z">
                    <w:rPr/>
                  </w:rPrChange>
                </w:rPr>
                <w:t>", "");</w:t>
              </w:r>
            </w:ins>
          </w:p>
          <w:p w14:paraId="2B520E79" w14:textId="77777777" w:rsidR="00206ACF" w:rsidRPr="00206ACF" w:rsidRDefault="00206ACF" w:rsidP="00206ACF">
            <w:pPr>
              <w:rPr>
                <w:ins w:id="1112" w:author="ayres major" w:date="2022-04-25T00:52:00Z"/>
                <w:rFonts w:ascii="Consolas" w:hAnsi="Consolas"/>
                <w:rPrChange w:id="1113" w:author="ayres major" w:date="2022-04-25T00:53:00Z">
                  <w:rPr>
                    <w:ins w:id="1114" w:author="ayres major" w:date="2022-04-25T00:52:00Z"/>
                  </w:rPr>
                </w:rPrChange>
              </w:rPr>
            </w:pPr>
            <w:ins w:id="1115" w:author="ayres major" w:date="2022-04-25T00:52:00Z">
              <w:r w:rsidRPr="00206ACF">
                <w:rPr>
                  <w:rFonts w:ascii="Consolas" w:hAnsi="Consolas"/>
                  <w:rPrChange w:id="1116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17" w:author="ayres major" w:date="2022-04-25T00:53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18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19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20" w:author="ayres major" w:date="2022-04-25T00:53:00Z">
                    <w:rPr/>
                  </w:rPrChange>
                </w:rPr>
                <w:t>", "");</w:t>
              </w:r>
            </w:ins>
          </w:p>
          <w:p w14:paraId="060207AF" w14:textId="77777777" w:rsidR="00206ACF" w:rsidRPr="00206ACF" w:rsidRDefault="00206ACF" w:rsidP="00206ACF">
            <w:pPr>
              <w:rPr>
                <w:ins w:id="1121" w:author="ayres major" w:date="2022-04-25T00:52:00Z"/>
                <w:rFonts w:ascii="Consolas" w:hAnsi="Consolas"/>
                <w:rPrChange w:id="1122" w:author="ayres major" w:date="2022-04-25T00:53:00Z">
                  <w:rPr>
                    <w:ins w:id="1123" w:author="ayres major" w:date="2022-04-25T00:52:00Z"/>
                  </w:rPr>
                </w:rPrChange>
              </w:rPr>
            </w:pPr>
            <w:ins w:id="1124" w:author="ayres major" w:date="2022-04-25T00:52:00Z">
              <w:r w:rsidRPr="00206ACF">
                <w:rPr>
                  <w:rFonts w:ascii="Consolas" w:hAnsi="Consolas"/>
                  <w:rPrChange w:id="1125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26" w:author="ayres major" w:date="2022-04-25T00:53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27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28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29" w:author="ayres major" w:date="2022-04-25T00:53:00Z">
                    <w:rPr/>
                  </w:rPrChange>
                </w:rPr>
                <w:t>", "");</w:t>
              </w:r>
            </w:ins>
          </w:p>
          <w:p w14:paraId="16ED823E" w14:textId="77777777" w:rsidR="00206ACF" w:rsidRPr="00206ACF" w:rsidRDefault="00206ACF" w:rsidP="00206ACF">
            <w:pPr>
              <w:rPr>
                <w:ins w:id="1130" w:author="ayres major" w:date="2022-04-25T00:52:00Z"/>
                <w:rFonts w:ascii="Consolas" w:hAnsi="Consolas"/>
                <w:rPrChange w:id="1131" w:author="ayres major" w:date="2022-04-25T00:53:00Z">
                  <w:rPr>
                    <w:ins w:id="1132" w:author="ayres major" w:date="2022-04-25T00:52:00Z"/>
                  </w:rPr>
                </w:rPrChange>
              </w:rPr>
            </w:pPr>
            <w:ins w:id="1133" w:author="ayres major" w:date="2022-04-25T00:52:00Z">
              <w:r w:rsidRPr="00206ACF">
                <w:rPr>
                  <w:rFonts w:ascii="Consolas" w:hAnsi="Consolas"/>
                  <w:rPrChange w:id="1134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35" w:author="ayres major" w:date="2022-04-25T00:53:00Z">
                    <w:rPr/>
                  </w:rPrChange>
                </w:rPr>
                <w:t>pedra.setAttribute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36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37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38" w:author="ayres major" w:date="2022-04-25T00:53:00Z">
                    <w:rPr/>
                  </w:rPrChange>
                </w:rPr>
                <w:t>", "");</w:t>
              </w:r>
            </w:ins>
          </w:p>
          <w:p w14:paraId="30AA4ACF" w14:textId="77777777" w:rsidR="00206ACF" w:rsidRPr="00206ACF" w:rsidRDefault="00206ACF" w:rsidP="00206ACF">
            <w:pPr>
              <w:rPr>
                <w:ins w:id="1139" w:author="ayres major" w:date="2022-04-25T00:52:00Z"/>
                <w:rFonts w:ascii="Consolas" w:hAnsi="Consolas"/>
                <w:rPrChange w:id="1140" w:author="ayres major" w:date="2022-04-25T00:53:00Z">
                  <w:rPr>
                    <w:ins w:id="1141" w:author="ayres major" w:date="2022-04-25T00:52:00Z"/>
                  </w:rPr>
                </w:rPrChange>
              </w:rPr>
            </w:pPr>
            <w:ins w:id="1142" w:author="ayres major" w:date="2022-04-25T00:52:00Z">
              <w:r w:rsidRPr="00206ACF">
                <w:rPr>
                  <w:rFonts w:ascii="Consolas" w:hAnsi="Consolas"/>
                  <w:rPrChange w:id="1143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44" w:author="ayres major" w:date="2022-04-25T00:53:00Z">
                    <w:rPr/>
                  </w:rPrChange>
                </w:rPr>
                <w:t>papel.setAttribute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45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46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47" w:author="ayres major" w:date="2022-04-25T00:53:00Z">
                    <w:rPr/>
                  </w:rPrChange>
                </w:rPr>
                <w:t>", "");</w:t>
              </w:r>
            </w:ins>
          </w:p>
          <w:p w14:paraId="1004A937" w14:textId="77777777" w:rsidR="00206ACF" w:rsidRPr="00206ACF" w:rsidRDefault="00206ACF" w:rsidP="00206ACF">
            <w:pPr>
              <w:rPr>
                <w:ins w:id="1148" w:author="ayres major" w:date="2022-04-25T00:52:00Z"/>
                <w:rFonts w:ascii="Consolas" w:hAnsi="Consolas"/>
                <w:rPrChange w:id="1149" w:author="ayres major" w:date="2022-04-25T00:53:00Z">
                  <w:rPr>
                    <w:ins w:id="1150" w:author="ayres major" w:date="2022-04-25T00:52:00Z"/>
                  </w:rPr>
                </w:rPrChange>
              </w:rPr>
            </w:pPr>
            <w:ins w:id="1151" w:author="ayres major" w:date="2022-04-25T00:52:00Z">
              <w:r w:rsidRPr="00206ACF">
                <w:rPr>
                  <w:rFonts w:ascii="Consolas" w:hAnsi="Consolas"/>
                  <w:rPrChange w:id="1152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53" w:author="ayres major" w:date="2022-04-25T00:53:00Z">
                    <w:rPr/>
                  </w:rPrChange>
                </w:rPr>
                <w:t>tesoura.setAttribute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54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55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56" w:author="ayres major" w:date="2022-04-25T00:53:00Z">
                    <w:rPr/>
                  </w:rPrChange>
                </w:rPr>
                <w:t>", "");</w:t>
              </w:r>
            </w:ins>
          </w:p>
          <w:p w14:paraId="1DDC576F" w14:textId="77777777" w:rsidR="00206ACF" w:rsidRPr="00206ACF" w:rsidRDefault="00206ACF" w:rsidP="00206ACF">
            <w:pPr>
              <w:rPr>
                <w:ins w:id="1157" w:author="ayres major" w:date="2022-04-25T00:52:00Z"/>
                <w:rFonts w:ascii="Consolas" w:hAnsi="Consolas"/>
                <w:rPrChange w:id="1158" w:author="ayres major" w:date="2022-04-25T00:53:00Z">
                  <w:rPr>
                    <w:ins w:id="1159" w:author="ayres major" w:date="2022-04-25T00:52:00Z"/>
                  </w:rPr>
                </w:rPrChange>
              </w:rPr>
            </w:pPr>
            <w:ins w:id="1160" w:author="ayres major" w:date="2022-04-25T00:52:00Z">
              <w:r w:rsidRPr="00206ACF">
                <w:rPr>
                  <w:rFonts w:ascii="Consolas" w:hAnsi="Consolas"/>
                  <w:rPrChange w:id="1161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62" w:author="ayres major" w:date="2022-04-25T00:53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63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64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65" w:author="ayres major" w:date="2022-04-25T00:53:00Z">
                    <w:rPr/>
                  </w:rPrChange>
                </w:rPr>
                <w:t>", "");</w:t>
              </w:r>
            </w:ins>
          </w:p>
          <w:p w14:paraId="2912F67F" w14:textId="77777777" w:rsidR="00206ACF" w:rsidRPr="00206ACF" w:rsidRDefault="00206ACF" w:rsidP="00206ACF">
            <w:pPr>
              <w:rPr>
                <w:ins w:id="1166" w:author="ayres major" w:date="2022-04-25T00:52:00Z"/>
                <w:rFonts w:ascii="Consolas" w:hAnsi="Consolas"/>
                <w:rPrChange w:id="1167" w:author="ayres major" w:date="2022-04-25T00:53:00Z">
                  <w:rPr>
                    <w:ins w:id="1168" w:author="ayres major" w:date="2022-04-25T00:52:00Z"/>
                  </w:rPr>
                </w:rPrChange>
              </w:rPr>
            </w:pPr>
            <w:ins w:id="1169" w:author="ayres major" w:date="2022-04-25T00:52:00Z">
              <w:r w:rsidRPr="00206ACF">
                <w:rPr>
                  <w:rFonts w:ascii="Consolas" w:hAnsi="Consolas"/>
                  <w:rPrChange w:id="1170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71" w:author="ayres major" w:date="2022-04-25T00:53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72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73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74" w:author="ayres major" w:date="2022-04-25T00:53:00Z">
                    <w:rPr/>
                  </w:rPrChange>
                </w:rPr>
                <w:t>", "");</w:t>
              </w:r>
            </w:ins>
          </w:p>
          <w:p w14:paraId="57873051" w14:textId="77777777" w:rsidR="00206ACF" w:rsidRPr="00206ACF" w:rsidRDefault="00206ACF" w:rsidP="00206ACF">
            <w:pPr>
              <w:rPr>
                <w:ins w:id="1175" w:author="ayres major" w:date="2022-04-25T00:52:00Z"/>
                <w:rFonts w:ascii="Consolas" w:hAnsi="Consolas"/>
                <w:rPrChange w:id="1176" w:author="ayres major" w:date="2022-04-25T00:53:00Z">
                  <w:rPr>
                    <w:ins w:id="1177" w:author="ayres major" w:date="2022-04-25T00:52:00Z"/>
                  </w:rPr>
                </w:rPrChange>
              </w:rPr>
            </w:pPr>
            <w:ins w:id="1178" w:author="ayres major" w:date="2022-04-25T00:52:00Z">
              <w:r w:rsidRPr="00206ACF">
                <w:rPr>
                  <w:rFonts w:ascii="Consolas" w:hAnsi="Consolas"/>
                  <w:rPrChange w:id="1179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80" w:author="ayres major" w:date="2022-04-25T00:53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81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82" w:author="ayres major" w:date="2022-04-25T00:53:00Z">
                    <w:rPr/>
                  </w:rPrChange>
                </w:rPr>
                <w:t>onmouseleave</w:t>
              </w:r>
              <w:proofErr w:type="spellEnd"/>
              <w:r w:rsidRPr="00206ACF">
                <w:rPr>
                  <w:rFonts w:ascii="Consolas" w:hAnsi="Consolas"/>
                  <w:rPrChange w:id="1183" w:author="ayres major" w:date="2022-04-25T00:53:00Z">
                    <w:rPr/>
                  </w:rPrChange>
                </w:rPr>
                <w:t>", "");</w:t>
              </w:r>
            </w:ins>
          </w:p>
          <w:p w14:paraId="78556685" w14:textId="77777777" w:rsidR="00206ACF" w:rsidRPr="00206ACF" w:rsidRDefault="00206ACF" w:rsidP="00206ACF">
            <w:pPr>
              <w:rPr>
                <w:ins w:id="1184" w:author="ayres major" w:date="2022-04-25T00:52:00Z"/>
                <w:rFonts w:ascii="Consolas" w:hAnsi="Consolas"/>
                <w:rPrChange w:id="1185" w:author="ayres major" w:date="2022-04-25T00:53:00Z">
                  <w:rPr>
                    <w:ins w:id="1186" w:author="ayres major" w:date="2022-04-25T00:52:00Z"/>
                  </w:rPr>
                </w:rPrChange>
              </w:rPr>
            </w:pPr>
            <w:ins w:id="1187" w:author="ayres major" w:date="2022-04-25T00:52:00Z">
              <w:r w:rsidRPr="00206ACF">
                <w:rPr>
                  <w:rFonts w:ascii="Consolas" w:hAnsi="Consolas"/>
                  <w:rPrChange w:id="1188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89" w:author="ayres major" w:date="2022-04-25T00:53:00Z">
                    <w:rPr/>
                  </w:rPrChange>
                </w:rPr>
                <w:t>pedraimg.setAttribute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90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191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192" w:author="ayres major" w:date="2022-04-25T00:53:00Z">
                    <w:rPr/>
                  </w:rPrChange>
                </w:rPr>
                <w:t>", "");</w:t>
              </w:r>
            </w:ins>
          </w:p>
          <w:p w14:paraId="7F4AE703" w14:textId="77777777" w:rsidR="00206ACF" w:rsidRPr="00206ACF" w:rsidRDefault="00206ACF" w:rsidP="00206ACF">
            <w:pPr>
              <w:rPr>
                <w:ins w:id="1193" w:author="ayres major" w:date="2022-04-25T00:52:00Z"/>
                <w:rFonts w:ascii="Consolas" w:hAnsi="Consolas"/>
                <w:rPrChange w:id="1194" w:author="ayres major" w:date="2022-04-25T00:53:00Z">
                  <w:rPr>
                    <w:ins w:id="1195" w:author="ayres major" w:date="2022-04-25T00:52:00Z"/>
                  </w:rPr>
                </w:rPrChange>
              </w:rPr>
            </w:pPr>
            <w:ins w:id="1196" w:author="ayres major" w:date="2022-04-25T00:52:00Z">
              <w:r w:rsidRPr="00206ACF">
                <w:rPr>
                  <w:rFonts w:ascii="Consolas" w:hAnsi="Consolas"/>
                  <w:rPrChange w:id="1197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198" w:author="ayres major" w:date="2022-04-25T00:53:00Z">
                    <w:rPr/>
                  </w:rPrChange>
                </w:rPr>
                <w:t>papelimg.setAttribute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199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200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201" w:author="ayres major" w:date="2022-04-25T00:53:00Z">
                    <w:rPr/>
                  </w:rPrChange>
                </w:rPr>
                <w:t>", "");</w:t>
              </w:r>
            </w:ins>
          </w:p>
          <w:p w14:paraId="778D511A" w14:textId="77777777" w:rsidR="00206ACF" w:rsidRPr="00206ACF" w:rsidRDefault="00206ACF" w:rsidP="00206ACF">
            <w:pPr>
              <w:rPr>
                <w:ins w:id="1202" w:author="ayres major" w:date="2022-04-25T00:52:00Z"/>
                <w:rFonts w:ascii="Consolas" w:hAnsi="Consolas"/>
                <w:rPrChange w:id="1203" w:author="ayres major" w:date="2022-04-25T00:53:00Z">
                  <w:rPr>
                    <w:ins w:id="1204" w:author="ayres major" w:date="2022-04-25T00:52:00Z"/>
                  </w:rPr>
                </w:rPrChange>
              </w:rPr>
            </w:pPr>
            <w:ins w:id="1205" w:author="ayres major" w:date="2022-04-25T00:52:00Z">
              <w:r w:rsidRPr="00206ACF">
                <w:rPr>
                  <w:rFonts w:ascii="Consolas" w:hAnsi="Consolas"/>
                  <w:rPrChange w:id="1206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207" w:author="ayres major" w:date="2022-04-25T00:53:00Z">
                    <w:rPr/>
                  </w:rPrChange>
                </w:rPr>
                <w:t>tesouraimg.setAttribute</w:t>
              </w:r>
              <w:proofErr w:type="spellEnd"/>
              <w:proofErr w:type="gramEnd"/>
              <w:r w:rsidRPr="00206ACF">
                <w:rPr>
                  <w:rFonts w:ascii="Consolas" w:hAnsi="Consolas"/>
                  <w:rPrChange w:id="1208" w:author="ayres major" w:date="2022-04-25T00:53:00Z">
                    <w:rPr/>
                  </w:rPrChange>
                </w:rPr>
                <w:t>("</w:t>
              </w:r>
              <w:proofErr w:type="spellStart"/>
              <w:r w:rsidRPr="00206ACF">
                <w:rPr>
                  <w:rFonts w:ascii="Consolas" w:hAnsi="Consolas"/>
                  <w:rPrChange w:id="1209" w:author="ayres major" w:date="2022-04-25T00:53:00Z">
                    <w:rPr/>
                  </w:rPrChange>
                </w:rPr>
                <w:t>onmouseenter</w:t>
              </w:r>
              <w:proofErr w:type="spellEnd"/>
              <w:r w:rsidRPr="00206ACF">
                <w:rPr>
                  <w:rFonts w:ascii="Consolas" w:hAnsi="Consolas"/>
                  <w:rPrChange w:id="1210" w:author="ayres major" w:date="2022-04-25T00:53:00Z">
                    <w:rPr/>
                  </w:rPrChange>
                </w:rPr>
                <w:t>", "");</w:t>
              </w:r>
            </w:ins>
          </w:p>
          <w:p w14:paraId="036D4BC2" w14:textId="77777777" w:rsidR="00206ACF" w:rsidRPr="00206ACF" w:rsidRDefault="00206ACF" w:rsidP="00206ACF">
            <w:pPr>
              <w:rPr>
                <w:ins w:id="1211" w:author="ayres major" w:date="2022-04-25T00:52:00Z"/>
                <w:rFonts w:ascii="Consolas" w:hAnsi="Consolas"/>
                <w:rPrChange w:id="1212" w:author="ayres major" w:date="2022-04-25T00:53:00Z">
                  <w:rPr>
                    <w:ins w:id="1213" w:author="ayres major" w:date="2022-04-25T00:52:00Z"/>
                  </w:rPr>
                </w:rPrChange>
              </w:rPr>
            </w:pPr>
            <w:ins w:id="1214" w:author="ayres major" w:date="2022-04-25T00:52:00Z">
              <w:r w:rsidRPr="00206ACF">
                <w:rPr>
                  <w:rFonts w:ascii="Consolas" w:hAnsi="Consolas"/>
                  <w:rPrChange w:id="1215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r w:rsidRPr="00206ACF">
                <w:rPr>
                  <w:rFonts w:ascii="Consolas" w:hAnsi="Consolas"/>
                  <w:rPrChange w:id="1216" w:author="ayres major" w:date="2022-04-25T00:53:00Z">
                    <w:rPr/>
                  </w:rPrChange>
                </w:rPr>
                <w:t>if</w:t>
              </w:r>
              <w:proofErr w:type="spellEnd"/>
              <w:r w:rsidRPr="00206ACF">
                <w:rPr>
                  <w:rFonts w:ascii="Consolas" w:hAnsi="Consolas"/>
                  <w:rPrChange w:id="1217" w:author="ayres major" w:date="2022-04-25T00:53:00Z">
                    <w:rPr/>
                  </w:rPrChange>
                </w:rPr>
                <w:t xml:space="preserve"> (</w:t>
              </w:r>
              <w:proofErr w:type="spellStart"/>
              <w:r w:rsidRPr="00206ACF">
                <w:rPr>
                  <w:rFonts w:ascii="Consolas" w:hAnsi="Consolas"/>
                  <w:rPrChange w:id="1218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19" w:author="ayres major" w:date="2022-04-25T00:53:00Z">
                    <w:rPr/>
                  </w:rPrChange>
                </w:rPr>
                <w:t xml:space="preserve"> == "pedra" || </w:t>
              </w:r>
              <w:proofErr w:type="spellStart"/>
              <w:r w:rsidRPr="00206ACF">
                <w:rPr>
                  <w:rFonts w:ascii="Consolas" w:hAnsi="Consolas"/>
                  <w:rPrChange w:id="1220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21" w:author="ayres major" w:date="2022-04-25T00:53:00Z">
                    <w:rPr/>
                  </w:rPrChange>
                </w:rPr>
                <w:t xml:space="preserve"> == "</w:t>
              </w:r>
              <w:proofErr w:type="spellStart"/>
              <w:r w:rsidRPr="00206ACF">
                <w:rPr>
                  <w:rFonts w:ascii="Consolas" w:hAnsi="Consolas"/>
                  <w:rPrChange w:id="1222" w:author="ayres major" w:date="2022-04-25T00:53:00Z">
                    <w:rPr/>
                  </w:rPrChange>
                </w:rPr>
                <w:t>pedraimg</w:t>
              </w:r>
              <w:proofErr w:type="spellEnd"/>
              <w:r w:rsidRPr="00206ACF">
                <w:rPr>
                  <w:rFonts w:ascii="Consolas" w:hAnsi="Consolas"/>
                  <w:rPrChange w:id="1223" w:author="ayres major" w:date="2022-04-25T00:53:00Z">
                    <w:rPr/>
                  </w:rPrChange>
                </w:rPr>
                <w:t>") {</w:t>
              </w:r>
            </w:ins>
          </w:p>
          <w:p w14:paraId="130007F4" w14:textId="77777777" w:rsidR="00206ACF" w:rsidRPr="00206ACF" w:rsidRDefault="00206ACF" w:rsidP="00206ACF">
            <w:pPr>
              <w:rPr>
                <w:ins w:id="1224" w:author="ayres major" w:date="2022-04-25T00:52:00Z"/>
                <w:rFonts w:ascii="Consolas" w:hAnsi="Consolas"/>
                <w:rPrChange w:id="1225" w:author="ayres major" w:date="2022-04-25T00:53:00Z">
                  <w:rPr>
                    <w:ins w:id="1226" w:author="ayres major" w:date="2022-04-25T00:52:00Z"/>
                  </w:rPr>
                </w:rPrChange>
              </w:rPr>
            </w:pPr>
            <w:ins w:id="1227" w:author="ayres major" w:date="2022-04-25T00:52:00Z">
              <w:r w:rsidRPr="00206ACF">
                <w:rPr>
                  <w:rFonts w:ascii="Consolas" w:hAnsi="Consolas"/>
                  <w:rPrChange w:id="1228" w:author="ayres major" w:date="2022-04-25T00:53:00Z">
                    <w:rPr/>
                  </w:rPrChange>
                </w:rPr>
                <w:t xml:space="preserve">    jogador = 0;</w:t>
              </w:r>
            </w:ins>
          </w:p>
          <w:p w14:paraId="033DD125" w14:textId="77777777" w:rsidR="00206ACF" w:rsidRPr="00206ACF" w:rsidRDefault="00206ACF" w:rsidP="00206ACF">
            <w:pPr>
              <w:rPr>
                <w:ins w:id="1229" w:author="ayres major" w:date="2022-04-25T00:52:00Z"/>
                <w:rFonts w:ascii="Consolas" w:hAnsi="Consolas"/>
                <w:rPrChange w:id="1230" w:author="ayres major" w:date="2022-04-25T00:53:00Z">
                  <w:rPr>
                    <w:ins w:id="1231" w:author="ayres major" w:date="2022-04-25T00:52:00Z"/>
                  </w:rPr>
                </w:rPrChange>
              </w:rPr>
            </w:pPr>
            <w:ins w:id="1232" w:author="ayres major" w:date="2022-04-25T00:52:00Z">
              <w:r w:rsidRPr="00206ACF">
                <w:rPr>
                  <w:rFonts w:ascii="Consolas" w:hAnsi="Consolas"/>
                  <w:rPrChange w:id="1233" w:author="ayres major" w:date="2022-04-25T00:53:00Z">
                    <w:rPr/>
                  </w:rPrChange>
                </w:rPr>
                <w:t xml:space="preserve">  } </w:t>
              </w:r>
              <w:proofErr w:type="spellStart"/>
              <w:r w:rsidRPr="00206ACF">
                <w:rPr>
                  <w:rFonts w:ascii="Consolas" w:hAnsi="Consolas"/>
                  <w:rPrChange w:id="1234" w:author="ayres major" w:date="2022-04-25T00:53:00Z">
                    <w:rPr/>
                  </w:rPrChange>
                </w:rPr>
                <w:t>else</w:t>
              </w:r>
              <w:proofErr w:type="spellEnd"/>
              <w:r w:rsidRPr="00206ACF">
                <w:rPr>
                  <w:rFonts w:ascii="Consolas" w:hAnsi="Consolas"/>
                  <w:rPrChange w:id="1235" w:author="ayres major" w:date="2022-04-25T00:53:00Z">
                    <w:rPr/>
                  </w:rPrChange>
                </w:rPr>
                <w:t xml:space="preserve"> </w:t>
              </w:r>
              <w:proofErr w:type="spellStart"/>
              <w:r w:rsidRPr="00206ACF">
                <w:rPr>
                  <w:rFonts w:ascii="Consolas" w:hAnsi="Consolas"/>
                  <w:rPrChange w:id="1236" w:author="ayres major" w:date="2022-04-25T00:53:00Z">
                    <w:rPr/>
                  </w:rPrChange>
                </w:rPr>
                <w:t>if</w:t>
              </w:r>
              <w:proofErr w:type="spellEnd"/>
              <w:r w:rsidRPr="00206ACF">
                <w:rPr>
                  <w:rFonts w:ascii="Consolas" w:hAnsi="Consolas"/>
                  <w:rPrChange w:id="1237" w:author="ayres major" w:date="2022-04-25T00:53:00Z">
                    <w:rPr/>
                  </w:rPrChange>
                </w:rPr>
                <w:t xml:space="preserve"> (</w:t>
              </w:r>
              <w:proofErr w:type="spellStart"/>
              <w:r w:rsidRPr="00206ACF">
                <w:rPr>
                  <w:rFonts w:ascii="Consolas" w:hAnsi="Consolas"/>
                  <w:rPrChange w:id="1238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39" w:author="ayres major" w:date="2022-04-25T00:53:00Z">
                    <w:rPr/>
                  </w:rPrChange>
                </w:rPr>
                <w:t xml:space="preserve"> == "papel" || </w:t>
              </w:r>
              <w:proofErr w:type="spellStart"/>
              <w:r w:rsidRPr="00206ACF">
                <w:rPr>
                  <w:rFonts w:ascii="Consolas" w:hAnsi="Consolas"/>
                  <w:rPrChange w:id="1240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41" w:author="ayres major" w:date="2022-04-25T00:53:00Z">
                    <w:rPr/>
                  </w:rPrChange>
                </w:rPr>
                <w:t xml:space="preserve"> == "</w:t>
              </w:r>
              <w:proofErr w:type="spellStart"/>
              <w:r w:rsidRPr="00206ACF">
                <w:rPr>
                  <w:rFonts w:ascii="Consolas" w:hAnsi="Consolas"/>
                  <w:rPrChange w:id="1242" w:author="ayres major" w:date="2022-04-25T00:53:00Z">
                    <w:rPr/>
                  </w:rPrChange>
                </w:rPr>
                <w:t>papelimg</w:t>
              </w:r>
              <w:proofErr w:type="spellEnd"/>
              <w:r w:rsidRPr="00206ACF">
                <w:rPr>
                  <w:rFonts w:ascii="Consolas" w:hAnsi="Consolas"/>
                  <w:rPrChange w:id="1243" w:author="ayres major" w:date="2022-04-25T00:53:00Z">
                    <w:rPr/>
                  </w:rPrChange>
                </w:rPr>
                <w:t>") {</w:t>
              </w:r>
            </w:ins>
          </w:p>
          <w:p w14:paraId="758D2013" w14:textId="77777777" w:rsidR="00206ACF" w:rsidRPr="00206ACF" w:rsidRDefault="00206ACF" w:rsidP="00206ACF">
            <w:pPr>
              <w:rPr>
                <w:ins w:id="1244" w:author="ayres major" w:date="2022-04-25T00:52:00Z"/>
                <w:rFonts w:ascii="Consolas" w:hAnsi="Consolas"/>
                <w:rPrChange w:id="1245" w:author="ayres major" w:date="2022-04-25T00:53:00Z">
                  <w:rPr>
                    <w:ins w:id="1246" w:author="ayres major" w:date="2022-04-25T00:52:00Z"/>
                  </w:rPr>
                </w:rPrChange>
              </w:rPr>
            </w:pPr>
            <w:ins w:id="1247" w:author="ayres major" w:date="2022-04-25T00:52:00Z">
              <w:r w:rsidRPr="00206ACF">
                <w:rPr>
                  <w:rFonts w:ascii="Consolas" w:hAnsi="Consolas"/>
                  <w:rPrChange w:id="1248" w:author="ayres major" w:date="2022-04-25T00:53:00Z">
                    <w:rPr/>
                  </w:rPrChange>
                </w:rPr>
                <w:lastRenderedPageBreak/>
                <w:t xml:space="preserve">    jogador = 1;</w:t>
              </w:r>
            </w:ins>
          </w:p>
          <w:p w14:paraId="42147C7B" w14:textId="77777777" w:rsidR="00206ACF" w:rsidRPr="00206ACF" w:rsidRDefault="00206ACF" w:rsidP="00206ACF">
            <w:pPr>
              <w:rPr>
                <w:ins w:id="1249" w:author="ayres major" w:date="2022-04-25T00:52:00Z"/>
                <w:rFonts w:ascii="Consolas" w:hAnsi="Consolas"/>
                <w:rPrChange w:id="1250" w:author="ayres major" w:date="2022-04-25T00:53:00Z">
                  <w:rPr>
                    <w:ins w:id="1251" w:author="ayres major" w:date="2022-04-25T00:52:00Z"/>
                  </w:rPr>
                </w:rPrChange>
              </w:rPr>
            </w:pPr>
            <w:ins w:id="1252" w:author="ayres major" w:date="2022-04-25T00:52:00Z">
              <w:r w:rsidRPr="00206ACF">
                <w:rPr>
                  <w:rFonts w:ascii="Consolas" w:hAnsi="Consolas"/>
                  <w:rPrChange w:id="1253" w:author="ayres major" w:date="2022-04-25T00:53:00Z">
                    <w:rPr/>
                  </w:rPrChange>
                </w:rPr>
                <w:t xml:space="preserve">  } </w:t>
              </w:r>
              <w:proofErr w:type="spellStart"/>
              <w:r w:rsidRPr="00206ACF">
                <w:rPr>
                  <w:rFonts w:ascii="Consolas" w:hAnsi="Consolas"/>
                  <w:rPrChange w:id="1254" w:author="ayres major" w:date="2022-04-25T00:53:00Z">
                    <w:rPr/>
                  </w:rPrChange>
                </w:rPr>
                <w:t>else</w:t>
              </w:r>
              <w:proofErr w:type="spellEnd"/>
              <w:r w:rsidRPr="00206ACF">
                <w:rPr>
                  <w:rFonts w:ascii="Consolas" w:hAnsi="Consolas"/>
                  <w:rPrChange w:id="1255" w:author="ayres major" w:date="2022-04-25T00:53:00Z">
                    <w:rPr/>
                  </w:rPrChange>
                </w:rPr>
                <w:t xml:space="preserve"> {</w:t>
              </w:r>
            </w:ins>
          </w:p>
          <w:p w14:paraId="26F843BE" w14:textId="77777777" w:rsidR="00206ACF" w:rsidRPr="00206ACF" w:rsidRDefault="00206ACF" w:rsidP="00206ACF">
            <w:pPr>
              <w:rPr>
                <w:ins w:id="1256" w:author="ayres major" w:date="2022-04-25T00:52:00Z"/>
                <w:rFonts w:ascii="Consolas" w:hAnsi="Consolas"/>
                <w:rPrChange w:id="1257" w:author="ayres major" w:date="2022-04-25T00:53:00Z">
                  <w:rPr>
                    <w:ins w:id="1258" w:author="ayres major" w:date="2022-04-25T00:52:00Z"/>
                  </w:rPr>
                </w:rPrChange>
              </w:rPr>
            </w:pPr>
            <w:ins w:id="1259" w:author="ayres major" w:date="2022-04-25T00:52:00Z">
              <w:r w:rsidRPr="00206ACF">
                <w:rPr>
                  <w:rFonts w:ascii="Consolas" w:hAnsi="Consolas"/>
                  <w:rPrChange w:id="1260" w:author="ayres major" w:date="2022-04-25T00:53:00Z">
                    <w:rPr/>
                  </w:rPrChange>
                </w:rPr>
                <w:t xml:space="preserve">    jogador = 2;</w:t>
              </w:r>
            </w:ins>
          </w:p>
          <w:p w14:paraId="1D4B8753" w14:textId="77777777" w:rsidR="00206ACF" w:rsidRPr="00206ACF" w:rsidRDefault="00206ACF" w:rsidP="00206ACF">
            <w:pPr>
              <w:rPr>
                <w:ins w:id="1261" w:author="ayres major" w:date="2022-04-25T00:52:00Z"/>
                <w:rFonts w:ascii="Consolas" w:hAnsi="Consolas"/>
                <w:rPrChange w:id="1262" w:author="ayres major" w:date="2022-04-25T00:53:00Z">
                  <w:rPr>
                    <w:ins w:id="1263" w:author="ayres major" w:date="2022-04-25T00:52:00Z"/>
                  </w:rPr>
                </w:rPrChange>
              </w:rPr>
            </w:pPr>
            <w:ins w:id="1264" w:author="ayres major" w:date="2022-04-25T00:52:00Z">
              <w:r w:rsidRPr="00206ACF">
                <w:rPr>
                  <w:rFonts w:ascii="Consolas" w:hAnsi="Consolas"/>
                  <w:rPrChange w:id="1265" w:author="ayres major" w:date="2022-04-25T00:53:00Z">
                    <w:rPr/>
                  </w:rPrChange>
                </w:rPr>
                <w:t xml:space="preserve">  }</w:t>
              </w:r>
            </w:ins>
          </w:p>
          <w:p w14:paraId="75933093" w14:textId="77777777" w:rsidR="00206ACF" w:rsidRPr="00206ACF" w:rsidRDefault="00206ACF" w:rsidP="00206ACF">
            <w:pPr>
              <w:rPr>
                <w:ins w:id="1266" w:author="ayres major" w:date="2022-04-25T00:52:00Z"/>
                <w:rFonts w:ascii="Consolas" w:hAnsi="Consolas"/>
                <w:rPrChange w:id="1267" w:author="ayres major" w:date="2022-04-25T00:53:00Z">
                  <w:rPr>
                    <w:ins w:id="1268" w:author="ayres major" w:date="2022-04-25T00:52:00Z"/>
                  </w:rPr>
                </w:rPrChange>
              </w:rPr>
            </w:pPr>
            <w:ins w:id="1269" w:author="ayres major" w:date="2022-04-25T00:52:00Z">
              <w:r w:rsidRPr="00206ACF">
                <w:rPr>
                  <w:rFonts w:ascii="Consolas" w:hAnsi="Consolas"/>
                  <w:rPrChange w:id="1270" w:author="ayres major" w:date="2022-04-25T00:53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206ACF">
                <w:rPr>
                  <w:rFonts w:ascii="Consolas" w:hAnsi="Consolas"/>
                  <w:rPrChange w:id="1271" w:author="ayres major" w:date="2022-04-25T00:53:00Z">
                    <w:rPr/>
                  </w:rPrChange>
                </w:rPr>
                <w:t>jokenpo</w:t>
              </w:r>
              <w:proofErr w:type="spellEnd"/>
              <w:r w:rsidRPr="00206ACF">
                <w:rPr>
                  <w:rFonts w:ascii="Consolas" w:hAnsi="Consolas"/>
                  <w:rPrChange w:id="1272" w:author="ayres major" w:date="2022-04-25T00:53:00Z">
                    <w:rPr/>
                  </w:rPrChange>
                </w:rPr>
                <w:t>(</w:t>
              </w:r>
              <w:proofErr w:type="gramEnd"/>
              <w:r w:rsidRPr="00206ACF">
                <w:rPr>
                  <w:rFonts w:ascii="Consolas" w:hAnsi="Consolas"/>
                  <w:rPrChange w:id="1273" w:author="ayres major" w:date="2022-04-25T00:53:00Z">
                    <w:rPr/>
                  </w:rPrChange>
                </w:rPr>
                <w:t xml:space="preserve">computador, jogador, </w:t>
              </w:r>
              <w:proofErr w:type="spellStart"/>
              <w:r w:rsidRPr="00206ACF">
                <w:rPr>
                  <w:rFonts w:ascii="Consolas" w:hAnsi="Consolas"/>
                  <w:rPrChange w:id="1274" w:author="ayres major" w:date="2022-04-25T00:53:00Z">
                    <w:rPr/>
                  </w:rPrChange>
                </w:rPr>
                <w:t>clickedid</w:t>
              </w:r>
              <w:proofErr w:type="spellEnd"/>
              <w:r w:rsidRPr="00206ACF">
                <w:rPr>
                  <w:rFonts w:ascii="Consolas" w:hAnsi="Consolas"/>
                  <w:rPrChange w:id="1275" w:author="ayres major" w:date="2022-04-25T00:53:00Z">
                    <w:rPr/>
                  </w:rPrChange>
                </w:rPr>
                <w:t>);</w:t>
              </w:r>
            </w:ins>
          </w:p>
          <w:p w14:paraId="02D8C0CE" w14:textId="2ABB64CD" w:rsidR="00206ACF" w:rsidRDefault="00206ACF" w:rsidP="00206ACF">
            <w:pPr>
              <w:rPr>
                <w:ins w:id="1276" w:author="ayres major" w:date="2022-04-25T00:52:00Z"/>
              </w:rPr>
            </w:pPr>
            <w:ins w:id="1277" w:author="ayres major" w:date="2022-04-25T00:52:00Z">
              <w:r w:rsidRPr="00206ACF">
                <w:rPr>
                  <w:rFonts w:ascii="Consolas" w:hAnsi="Consolas"/>
                  <w:rPrChange w:id="1278" w:author="ayres major" w:date="2022-04-25T00:53:00Z">
                    <w:rPr/>
                  </w:rPrChange>
                </w:rPr>
                <w:t>}</w:t>
              </w:r>
            </w:ins>
          </w:p>
        </w:tc>
      </w:tr>
    </w:tbl>
    <w:p w14:paraId="081EA393" w14:textId="452A6ACE" w:rsidR="003E5791" w:rsidRDefault="003E5791" w:rsidP="00B44411">
      <w:pPr>
        <w:rPr>
          <w:ins w:id="1279" w:author="ayres major" w:date="2022-04-25T00:54:00Z"/>
        </w:rPr>
      </w:pPr>
    </w:p>
    <w:p w14:paraId="576BAEEA" w14:textId="2A3B8E60" w:rsidR="00CC3F52" w:rsidRDefault="003E5791" w:rsidP="00B44411">
      <w:pPr>
        <w:rPr>
          <w:ins w:id="1280" w:author="ayres major" w:date="2022-04-25T01:30:00Z"/>
        </w:rPr>
      </w:pPr>
      <w:ins w:id="1281" w:author="ayres major" w:date="2022-04-25T00:54:00Z">
        <w:r>
          <w:t xml:space="preserve">Por </w:t>
        </w:r>
      </w:ins>
      <w:ins w:id="1282" w:author="ayres major" w:date="2022-04-25T00:55:00Z">
        <w:r>
          <w:t xml:space="preserve">ultimo, </w:t>
        </w:r>
      </w:ins>
      <w:ins w:id="1283" w:author="ayres major" w:date="2022-04-25T00:59:00Z">
        <w:r w:rsidR="005C5D2E">
          <w:t xml:space="preserve">a </w:t>
        </w:r>
      </w:ins>
      <w:ins w:id="1284" w:author="ayres major" w:date="2022-04-25T00:55:00Z">
        <w:r>
          <w:t>ultima função ativada é a função “</w:t>
        </w:r>
        <w:proofErr w:type="spellStart"/>
        <w:proofErr w:type="gramStart"/>
        <w:r>
          <w:t>jokenpo</w:t>
        </w:r>
        <w:proofErr w:type="spellEnd"/>
        <w:r>
          <w:t>(</w:t>
        </w:r>
        <w:proofErr w:type="gramEnd"/>
        <w:r>
          <w:t>)”</w:t>
        </w:r>
      </w:ins>
      <w:ins w:id="1285" w:author="ayres major" w:date="2022-04-25T01:44:00Z">
        <w:r w:rsidR="00433EEF">
          <w:t xml:space="preserve">. No </w:t>
        </w:r>
      </w:ins>
      <w:ins w:id="1286" w:author="ayres major" w:date="2022-04-25T01:45:00Z">
        <w:r w:rsidR="00433EEF">
          <w:t>início da função</w:t>
        </w:r>
      </w:ins>
      <w:ins w:id="1287" w:author="ayres major" w:date="2022-04-25T01:44:00Z">
        <w:r w:rsidR="00433EEF">
          <w:t xml:space="preserve"> todos os eventos</w:t>
        </w:r>
      </w:ins>
      <w:ins w:id="1288" w:author="ayres major" w:date="2022-04-25T01:45:00Z">
        <w:r w:rsidR="00433EEF">
          <w:t xml:space="preserve"> são desativados. A</w:t>
        </w:r>
      </w:ins>
      <w:ins w:id="1289" w:author="ayres major" w:date="2022-04-25T01:25:00Z">
        <w:r w:rsidR="00D862C1">
          <w:t>o ser declarada es</w:t>
        </w:r>
      </w:ins>
      <w:ins w:id="1290" w:author="ayres major" w:date="2022-04-25T01:31:00Z">
        <w:r w:rsidR="00CC3F52">
          <w:t>s</w:t>
        </w:r>
      </w:ins>
      <w:ins w:id="1291" w:author="ayres major" w:date="2022-04-25T01:25:00Z">
        <w:r w:rsidR="00D862C1">
          <w:t>a função necessita de 3 parâmetros</w:t>
        </w:r>
      </w:ins>
      <w:ins w:id="1292" w:author="ayres major" w:date="2022-04-25T01:45:00Z">
        <w:r w:rsidR="00433EEF">
          <w:t xml:space="preserve">: </w:t>
        </w:r>
        <w:r w:rsidR="008C27D8">
          <w:t>“</w:t>
        </w:r>
        <w:proofErr w:type="spellStart"/>
        <w:r w:rsidR="00433EEF">
          <w:t>selected</w:t>
        </w:r>
      </w:ins>
      <w:proofErr w:type="spellEnd"/>
      <w:ins w:id="1293" w:author="ayres major" w:date="2022-04-25T01:27:00Z">
        <w:r w:rsidR="00D862C1">
          <w:t xml:space="preserve">” que contem o nome do elemento selecionado (“pedra”, “papel” ou “tesoura” </w:t>
        </w:r>
      </w:ins>
      <w:ins w:id="1294" w:author="ayres major" w:date="2022-04-25T01:28:00Z">
        <w:r w:rsidR="00D862C1">
          <w:t>que será utilizado em 3 condições</w:t>
        </w:r>
      </w:ins>
      <w:ins w:id="1295" w:author="ayres major" w:date="2022-04-25T01:29:00Z">
        <w:r w:rsidR="00D862C1">
          <w:t xml:space="preserve">. As condições servem para colocar animações e display: </w:t>
        </w:r>
        <w:proofErr w:type="spellStart"/>
        <w:r w:rsidR="00D862C1">
          <w:t>none</w:t>
        </w:r>
        <w:proofErr w:type="spellEnd"/>
        <w:r w:rsidR="00D862C1">
          <w:t xml:space="preserve"> de forma a que o el</w:t>
        </w:r>
      </w:ins>
      <w:ins w:id="1296" w:author="ayres major" w:date="2022-04-25T01:30:00Z">
        <w:r w:rsidR="00D862C1">
          <w:t>emento selecionado fique no centro.</w:t>
        </w:r>
      </w:ins>
    </w:p>
    <w:p w14:paraId="075049F7" w14:textId="25CDA3B4" w:rsidR="003E5791" w:rsidRDefault="00CC3F52" w:rsidP="00B44411">
      <w:pPr>
        <w:rPr>
          <w:ins w:id="1297" w:author="ayres major" w:date="2022-04-25T01:41:00Z"/>
        </w:rPr>
      </w:pPr>
      <w:ins w:id="1298" w:author="ayres major" w:date="2022-04-25T01:30:00Z">
        <w:r>
          <w:t xml:space="preserve">Os outros dois </w:t>
        </w:r>
      </w:ins>
      <w:ins w:id="1299" w:author="ayres major" w:date="2022-04-25T01:31:00Z">
        <w:r>
          <w:t xml:space="preserve">parâmetros são os valores da variável </w:t>
        </w:r>
      </w:ins>
      <w:ins w:id="1300" w:author="ayres major" w:date="2022-04-25T01:34:00Z">
        <w:r>
          <w:t>“</w:t>
        </w:r>
      </w:ins>
      <w:ins w:id="1301" w:author="ayres major" w:date="2022-04-25T01:31:00Z">
        <w:r>
          <w:t>jogador</w:t>
        </w:r>
      </w:ins>
      <w:ins w:id="1302" w:author="ayres major" w:date="2022-04-25T01:34:00Z">
        <w:r>
          <w:t>”</w:t>
        </w:r>
      </w:ins>
      <w:ins w:id="1303" w:author="ayres major" w:date="2022-04-25T01:31:00Z">
        <w:r>
          <w:t xml:space="preserve"> e </w:t>
        </w:r>
      </w:ins>
      <w:ins w:id="1304" w:author="ayres major" w:date="2022-04-25T01:34:00Z">
        <w:r>
          <w:t>“</w:t>
        </w:r>
      </w:ins>
      <w:ins w:id="1305" w:author="ayres major" w:date="2022-04-25T01:31:00Z">
        <w:r>
          <w:t>computador</w:t>
        </w:r>
      </w:ins>
      <w:ins w:id="1306" w:author="ayres major" w:date="2022-04-25T01:34:00Z">
        <w:r>
          <w:t>”</w:t>
        </w:r>
      </w:ins>
      <w:ins w:id="1307" w:author="ayres major" w:date="2022-04-25T01:31:00Z">
        <w:r>
          <w:t xml:space="preserve"> onde serão comparados</w:t>
        </w:r>
      </w:ins>
      <w:ins w:id="1308" w:author="ayres major" w:date="2022-04-25T01:32:00Z">
        <w:r>
          <w:t xml:space="preserve"> e definidos um resultado.</w:t>
        </w:r>
      </w:ins>
      <w:ins w:id="1309" w:author="ayres major" w:date="2022-04-25T01:35:00Z">
        <w:r>
          <w:t xml:space="preserve"> O fundo mudará para cinza no</w:t>
        </w:r>
        <w:r w:rsidR="00775493">
          <w:t xml:space="preserve"> </w:t>
        </w:r>
        <w:r>
          <w:t>caso de empate</w:t>
        </w:r>
        <w:r w:rsidR="00775493">
          <w:t xml:space="preserve">, vermelho no caso </w:t>
        </w:r>
      </w:ins>
      <w:ins w:id="1310" w:author="ayres major" w:date="2022-04-25T01:36:00Z">
        <w:r w:rsidR="00775493">
          <w:t>d</w:t>
        </w:r>
      </w:ins>
      <w:ins w:id="1311" w:author="ayres major" w:date="2022-04-25T01:35:00Z">
        <w:r w:rsidR="00775493">
          <w:t xml:space="preserve">e derrota e </w:t>
        </w:r>
      </w:ins>
      <w:ins w:id="1312" w:author="ayres major" w:date="2022-04-25T01:36:00Z">
        <w:r w:rsidR="00775493">
          <w:t xml:space="preserve">no caso de vitória o fundo </w:t>
        </w:r>
      </w:ins>
      <w:ins w:id="1313" w:author="ayres major" w:date="2022-04-25T01:38:00Z">
        <w:r w:rsidR="00775493">
          <w:t>mantem-se,</w:t>
        </w:r>
      </w:ins>
      <w:ins w:id="1314" w:author="ayres major" w:date="2022-04-25T01:36:00Z">
        <w:r w:rsidR="00775493">
          <w:t xml:space="preserve"> mas aparece animações de fogos de artifício e </w:t>
        </w:r>
      </w:ins>
      <w:ins w:id="1315" w:author="ayres major" w:date="2022-04-25T01:37:00Z">
        <w:r w:rsidR="00775493">
          <w:t>confetes. A variável “</w:t>
        </w:r>
        <w:proofErr w:type="spellStart"/>
        <w:r w:rsidR="00775493">
          <w:t>rescomp</w:t>
        </w:r>
        <w:proofErr w:type="spellEnd"/>
        <w:r w:rsidR="00775493">
          <w:t>” recebe de acord</w:t>
        </w:r>
      </w:ins>
      <w:ins w:id="1316" w:author="ayres major" w:date="2022-04-25T01:38:00Z">
        <w:r w:rsidR="00775493">
          <w:t>o com o número aleatório o nome d</w:t>
        </w:r>
      </w:ins>
      <w:ins w:id="1317" w:author="ayres major" w:date="2022-04-25T01:39:00Z">
        <w:r w:rsidR="00775493">
          <w:t>a opção correspondente e uma imagem em miniatura do mesmo. A &lt;</w:t>
        </w:r>
        <w:proofErr w:type="spellStart"/>
        <w:r w:rsidR="00775493">
          <w:t>div</w:t>
        </w:r>
        <w:proofErr w:type="spellEnd"/>
        <w:r w:rsidR="00775493">
          <w:t xml:space="preserve">&gt; instruções recebe uma </w:t>
        </w:r>
      </w:ins>
      <w:ins w:id="1318" w:author="ayres major" w:date="2022-04-25T01:40:00Z">
        <w:r w:rsidR="00775493">
          <w:t>frase anunciando o resultado com as variáveis “</w:t>
        </w:r>
        <w:proofErr w:type="spellStart"/>
        <w:r w:rsidR="00775493">
          <w:t>resutado</w:t>
        </w:r>
        <w:proofErr w:type="spellEnd"/>
        <w:r w:rsidR="00775493">
          <w:t>” e “</w:t>
        </w:r>
        <w:proofErr w:type="spellStart"/>
        <w:r w:rsidR="00775493">
          <w:t>rescomp</w:t>
        </w:r>
        <w:proofErr w:type="spellEnd"/>
        <w:r w:rsidR="00775493">
          <w:t>”</w:t>
        </w:r>
        <w:r w:rsidR="00433EEF">
          <w:t>, e de seguida</w:t>
        </w:r>
      </w:ins>
      <w:ins w:id="1319" w:author="ayres major" w:date="2022-04-25T01:41:00Z">
        <w:r w:rsidR="00433EEF">
          <w:t xml:space="preserve"> aparece o botão </w:t>
        </w:r>
      </w:ins>
      <w:ins w:id="1320" w:author="ayres major" w:date="2022-04-25T01:43:00Z">
        <w:r w:rsidR="00433EEF">
          <w:t xml:space="preserve">para recarregar </w:t>
        </w:r>
      </w:ins>
      <w:ins w:id="1321" w:author="ayres major" w:date="2022-04-25T01:41:00Z">
        <w:r w:rsidR="00433EEF">
          <w:t xml:space="preserve">a </w:t>
        </w:r>
      </w:ins>
      <w:ins w:id="1322" w:author="ayres major" w:date="2022-04-25T01:42:00Z">
        <w:r w:rsidR="00433EEF">
          <w:t>página</w:t>
        </w:r>
      </w:ins>
      <w:ins w:id="1323" w:author="ayres major" w:date="2022-04-25T01:41:00Z">
        <w:r w:rsidR="00433EEF">
          <w:t>, no caso de uma nova jogada: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rPr>
          <w:ins w:id="1324" w:author="ayres major" w:date="2022-04-25T01:41:00Z"/>
        </w:trPr>
        <w:tc>
          <w:tcPr>
            <w:tcW w:w="9060" w:type="dxa"/>
          </w:tcPr>
          <w:p w14:paraId="0CC475CE" w14:textId="77777777" w:rsidR="00433EEF" w:rsidRPr="00433EEF" w:rsidRDefault="00433EEF" w:rsidP="00433EEF">
            <w:pPr>
              <w:rPr>
                <w:ins w:id="1325" w:author="ayres major" w:date="2022-04-25T01:42:00Z"/>
                <w:rFonts w:ascii="Consolas" w:hAnsi="Consolas"/>
                <w:sz w:val="20"/>
                <w:szCs w:val="18"/>
                <w:rPrChange w:id="1326" w:author="ayres major" w:date="2022-04-25T01:42:00Z">
                  <w:rPr>
                    <w:ins w:id="1327" w:author="ayres major" w:date="2022-04-25T01:42:00Z"/>
                  </w:rPr>
                </w:rPrChange>
              </w:rPr>
            </w:pPr>
            <w:ins w:id="1328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29" w:author="ayres major" w:date="2022-04-25T01:42:00Z">
                    <w:rPr/>
                  </w:rPrChange>
                </w:rPr>
                <w:t xml:space="preserve">  // pedra -&gt; 0   papel -&gt; </w:t>
              </w:r>
              <w:proofErr w:type="gramStart"/>
              <w:r w:rsidRPr="00433EEF">
                <w:rPr>
                  <w:rFonts w:ascii="Consolas" w:hAnsi="Consolas"/>
                  <w:sz w:val="20"/>
                  <w:szCs w:val="18"/>
                  <w:rPrChange w:id="1330" w:author="ayres major" w:date="2022-04-25T01:42:00Z">
                    <w:rPr/>
                  </w:rPrChange>
                </w:rPr>
                <w:t>1  tesoura</w:t>
              </w:r>
              <w:proofErr w:type="gramEnd"/>
              <w:r w:rsidRPr="00433EEF">
                <w:rPr>
                  <w:rFonts w:ascii="Consolas" w:hAnsi="Consolas"/>
                  <w:sz w:val="20"/>
                  <w:szCs w:val="18"/>
                  <w:rPrChange w:id="1331" w:author="ayres major" w:date="2022-04-25T01:42:00Z">
                    <w:rPr/>
                  </w:rPrChange>
                </w:rPr>
                <w:t xml:space="preserve"> -&gt; 2</w:t>
              </w:r>
            </w:ins>
          </w:p>
          <w:p w14:paraId="67E81BA0" w14:textId="77777777" w:rsidR="00433EEF" w:rsidRPr="00433EEF" w:rsidRDefault="00433EEF" w:rsidP="00433EEF">
            <w:pPr>
              <w:rPr>
                <w:ins w:id="1332" w:author="ayres major" w:date="2022-04-25T01:42:00Z"/>
                <w:rFonts w:ascii="Consolas" w:hAnsi="Consolas"/>
                <w:sz w:val="20"/>
                <w:szCs w:val="18"/>
                <w:rPrChange w:id="1333" w:author="ayres major" w:date="2022-04-25T01:42:00Z">
                  <w:rPr>
                    <w:ins w:id="1334" w:author="ayres major" w:date="2022-04-25T01:42:00Z"/>
                  </w:rPr>
                </w:rPrChange>
              </w:rPr>
            </w:pPr>
            <w:ins w:id="1335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36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18"/>
                  <w:rPrChange w:id="1337" w:author="ayres major" w:date="2022-04-25T01:42:00Z">
                    <w:rPr/>
                  </w:rPrChange>
                </w:rPr>
                <w:t>titulo.style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18"/>
                  <w:rPrChange w:id="1338" w:author="ayres major" w:date="2022-04-25T01:42:00Z">
                    <w:rPr/>
                  </w:rPrChange>
                </w:rPr>
                <w:t>.visibility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39" w:author="ayres major" w:date="2022-04-25T01:42:00Z">
                    <w:rPr/>
                  </w:rPrChange>
                </w:rPr>
                <w:t xml:space="preserve"> = 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40" w:author="ayres major" w:date="2022-04-25T01:42:00Z">
                    <w:rPr/>
                  </w:rPrChange>
                </w:rPr>
                <w:t>visible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41" w:author="ayres major" w:date="2022-04-25T01:42:00Z">
                    <w:rPr/>
                  </w:rPrChange>
                </w:rPr>
                <w:t>";</w:t>
              </w:r>
            </w:ins>
          </w:p>
          <w:p w14:paraId="4E78C761" w14:textId="77777777" w:rsidR="00433EEF" w:rsidRPr="00433EEF" w:rsidRDefault="00433EEF" w:rsidP="00433EEF">
            <w:pPr>
              <w:rPr>
                <w:ins w:id="1342" w:author="ayres major" w:date="2022-04-25T01:42:00Z"/>
                <w:rFonts w:ascii="Consolas" w:hAnsi="Consolas"/>
                <w:sz w:val="20"/>
                <w:szCs w:val="18"/>
                <w:rPrChange w:id="1343" w:author="ayres major" w:date="2022-04-25T01:42:00Z">
                  <w:rPr>
                    <w:ins w:id="1344" w:author="ayres major" w:date="2022-04-25T01:42:00Z"/>
                  </w:rPr>
                </w:rPrChange>
              </w:rPr>
            </w:pPr>
            <w:ins w:id="1345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46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47" w:author="ayres major" w:date="2022-04-25T01:42:00Z">
                    <w:rPr/>
                  </w:rPrChange>
                </w:rPr>
                <w:t>let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48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49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50" w:author="ayres major" w:date="2022-04-25T01:42:00Z">
                    <w:rPr/>
                  </w:rPrChange>
                </w:rPr>
                <w:t xml:space="preserve"> = "";</w:t>
              </w:r>
            </w:ins>
          </w:p>
          <w:p w14:paraId="0A85B08E" w14:textId="77777777" w:rsidR="00433EEF" w:rsidRPr="00433EEF" w:rsidRDefault="00433EEF" w:rsidP="00433EEF">
            <w:pPr>
              <w:rPr>
                <w:ins w:id="1351" w:author="ayres major" w:date="2022-04-25T01:42:00Z"/>
                <w:rFonts w:ascii="Consolas" w:hAnsi="Consolas"/>
                <w:sz w:val="20"/>
                <w:szCs w:val="18"/>
                <w:rPrChange w:id="1352" w:author="ayres major" w:date="2022-04-25T01:42:00Z">
                  <w:rPr>
                    <w:ins w:id="1353" w:author="ayres major" w:date="2022-04-25T01:42:00Z"/>
                  </w:rPr>
                </w:rPrChange>
              </w:rPr>
            </w:pPr>
            <w:ins w:id="1354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55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56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57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58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59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45D2E2AB" w14:textId="77777777" w:rsidR="00433EEF" w:rsidRPr="00433EEF" w:rsidRDefault="00433EEF" w:rsidP="00433EEF">
            <w:pPr>
              <w:rPr>
                <w:ins w:id="1360" w:author="ayres major" w:date="2022-04-25T01:42:00Z"/>
                <w:rFonts w:ascii="Consolas" w:hAnsi="Consolas"/>
                <w:sz w:val="20"/>
                <w:szCs w:val="18"/>
                <w:rPrChange w:id="1361" w:author="ayres major" w:date="2022-04-25T01:42:00Z">
                  <w:rPr>
                    <w:ins w:id="1362" w:author="ayres major" w:date="2022-04-25T01:42:00Z"/>
                  </w:rPr>
                </w:rPrChange>
              </w:rPr>
            </w:pPr>
            <w:ins w:id="1363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64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65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66" w:author="ayres major" w:date="2022-04-25T01:42:00Z">
                    <w:rPr/>
                  </w:rPrChange>
                </w:rPr>
                <w:t xml:space="preserve"> = 'pedra &lt;i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67" w:author="ayres major" w:date="2022-04-25T01:42:00Z">
                    <w:rPr/>
                  </w:rPrChange>
                </w:rPr>
                <w:t>class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68" w:author="ayres major" w:date="2022-04-25T01:42:00Z">
                    <w:rPr/>
                  </w:rPrChange>
                </w:rPr>
                <w:t>="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69" w:author="ayres major" w:date="2022-04-25T01:42:00Z">
                    <w:rPr/>
                  </w:rPrChange>
                </w:rPr>
                <w:t>pedraico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70" w:author="ayres major" w:date="2022-04-25T01:42:00Z">
                    <w:rPr/>
                  </w:rPrChange>
                </w:rPr>
                <w:t>"&gt;&lt;/i&gt;';</w:t>
              </w:r>
            </w:ins>
          </w:p>
          <w:p w14:paraId="464EA4F8" w14:textId="77777777" w:rsidR="00433EEF" w:rsidRPr="00433EEF" w:rsidRDefault="00433EEF" w:rsidP="00433EEF">
            <w:pPr>
              <w:rPr>
                <w:ins w:id="1371" w:author="ayres major" w:date="2022-04-25T01:42:00Z"/>
                <w:rFonts w:ascii="Consolas" w:hAnsi="Consolas"/>
                <w:sz w:val="20"/>
                <w:szCs w:val="18"/>
                <w:rPrChange w:id="1372" w:author="ayres major" w:date="2022-04-25T01:42:00Z">
                  <w:rPr>
                    <w:ins w:id="1373" w:author="ayres major" w:date="2022-04-25T01:42:00Z"/>
                  </w:rPr>
                </w:rPrChange>
              </w:rPr>
            </w:pPr>
            <w:ins w:id="1374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75" w:author="ayres major" w:date="2022-04-25T01:42:00Z">
                    <w:rPr/>
                  </w:rPrChange>
                </w:rPr>
                <w:t xml:space="preserve">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76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77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7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79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80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81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521B98AE" w14:textId="77777777" w:rsidR="00433EEF" w:rsidRPr="00433EEF" w:rsidRDefault="00433EEF" w:rsidP="00433EEF">
            <w:pPr>
              <w:rPr>
                <w:ins w:id="1382" w:author="ayres major" w:date="2022-04-25T01:42:00Z"/>
                <w:rFonts w:ascii="Consolas" w:hAnsi="Consolas"/>
                <w:sz w:val="20"/>
                <w:szCs w:val="18"/>
                <w:rPrChange w:id="1383" w:author="ayres major" w:date="2022-04-25T01:42:00Z">
                  <w:rPr>
                    <w:ins w:id="1384" w:author="ayres major" w:date="2022-04-25T01:42:00Z"/>
                  </w:rPr>
                </w:rPrChange>
              </w:rPr>
            </w:pPr>
            <w:ins w:id="1385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86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87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88" w:author="ayres major" w:date="2022-04-25T01:42:00Z">
                    <w:rPr/>
                  </w:rPrChange>
                </w:rPr>
                <w:t xml:space="preserve"> = 'papel &lt;i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89" w:author="ayres major" w:date="2022-04-25T01:42:00Z">
                    <w:rPr/>
                  </w:rPrChange>
                </w:rPr>
                <w:t>class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90" w:author="ayres major" w:date="2022-04-25T01:42:00Z">
                    <w:rPr/>
                  </w:rPrChange>
                </w:rPr>
                <w:t>="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91" w:author="ayres major" w:date="2022-04-25T01:42:00Z">
                    <w:rPr/>
                  </w:rPrChange>
                </w:rPr>
                <w:t>papelico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92" w:author="ayres major" w:date="2022-04-25T01:42:00Z">
                    <w:rPr/>
                  </w:rPrChange>
                </w:rPr>
                <w:t>"&gt;&lt;/i&gt;';</w:t>
              </w:r>
            </w:ins>
          </w:p>
          <w:p w14:paraId="07BD3C35" w14:textId="77777777" w:rsidR="00433EEF" w:rsidRPr="00433EEF" w:rsidRDefault="00433EEF" w:rsidP="00433EEF">
            <w:pPr>
              <w:rPr>
                <w:ins w:id="1393" w:author="ayres major" w:date="2022-04-25T01:42:00Z"/>
                <w:rFonts w:ascii="Consolas" w:hAnsi="Consolas"/>
                <w:sz w:val="20"/>
                <w:szCs w:val="18"/>
                <w:rPrChange w:id="1394" w:author="ayres major" w:date="2022-04-25T01:42:00Z">
                  <w:rPr>
                    <w:ins w:id="1395" w:author="ayres major" w:date="2022-04-25T01:42:00Z"/>
                  </w:rPr>
                </w:rPrChange>
              </w:rPr>
            </w:pPr>
            <w:ins w:id="1396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397" w:author="ayres major" w:date="2022-04-25T01:42:00Z">
                    <w:rPr/>
                  </w:rPrChange>
                </w:rPr>
                <w:t xml:space="preserve">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398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399" w:author="ayres major" w:date="2022-04-25T01:42:00Z">
                    <w:rPr/>
                  </w:rPrChange>
                </w:rPr>
                <w:t xml:space="preserve"> {</w:t>
              </w:r>
            </w:ins>
          </w:p>
          <w:p w14:paraId="01BB6D70" w14:textId="77777777" w:rsidR="00433EEF" w:rsidRPr="00433EEF" w:rsidRDefault="00433EEF" w:rsidP="00433EEF">
            <w:pPr>
              <w:rPr>
                <w:ins w:id="1400" w:author="ayres major" w:date="2022-04-25T01:42:00Z"/>
                <w:rFonts w:ascii="Consolas" w:hAnsi="Consolas"/>
                <w:sz w:val="20"/>
                <w:szCs w:val="18"/>
                <w:rPrChange w:id="1401" w:author="ayres major" w:date="2022-04-25T01:42:00Z">
                  <w:rPr>
                    <w:ins w:id="1402" w:author="ayres major" w:date="2022-04-25T01:42:00Z"/>
                  </w:rPr>
                </w:rPrChange>
              </w:rPr>
            </w:pPr>
            <w:ins w:id="1403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04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05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06" w:author="ayres major" w:date="2022-04-25T01:42:00Z">
                    <w:rPr/>
                  </w:rPrChange>
                </w:rPr>
                <w:t xml:space="preserve"> = 'tesoura&lt;i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07" w:author="ayres major" w:date="2022-04-25T01:42:00Z">
                    <w:rPr/>
                  </w:rPrChange>
                </w:rPr>
                <w:t>class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08" w:author="ayres major" w:date="2022-04-25T01:42:00Z">
                    <w:rPr/>
                  </w:rPrChange>
                </w:rPr>
                <w:t>="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09" w:author="ayres major" w:date="2022-04-25T01:42:00Z">
                    <w:rPr/>
                  </w:rPrChange>
                </w:rPr>
                <w:t>tesouraico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10" w:author="ayres major" w:date="2022-04-25T01:42:00Z">
                    <w:rPr/>
                  </w:rPrChange>
                </w:rPr>
                <w:t>"&gt;&lt;/i&gt;';</w:t>
              </w:r>
            </w:ins>
          </w:p>
          <w:p w14:paraId="0E620D4D" w14:textId="77777777" w:rsidR="00433EEF" w:rsidRPr="00433EEF" w:rsidRDefault="00433EEF" w:rsidP="00433EEF">
            <w:pPr>
              <w:rPr>
                <w:ins w:id="1411" w:author="ayres major" w:date="2022-04-25T01:42:00Z"/>
                <w:rFonts w:ascii="Consolas" w:hAnsi="Consolas"/>
                <w:sz w:val="20"/>
                <w:szCs w:val="18"/>
                <w:rPrChange w:id="1412" w:author="ayres major" w:date="2022-04-25T01:42:00Z">
                  <w:rPr>
                    <w:ins w:id="1413" w:author="ayres major" w:date="2022-04-25T01:42:00Z"/>
                  </w:rPr>
                </w:rPrChange>
              </w:rPr>
            </w:pPr>
            <w:ins w:id="1414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15" w:author="ayres major" w:date="2022-04-25T01:42:00Z">
                    <w:rPr/>
                  </w:rPrChange>
                </w:rPr>
                <w:t xml:space="preserve">  }</w:t>
              </w:r>
            </w:ins>
          </w:p>
          <w:p w14:paraId="62A4EB82" w14:textId="77777777" w:rsidR="00433EEF" w:rsidRPr="00433EEF" w:rsidRDefault="00433EEF" w:rsidP="00433EEF">
            <w:pPr>
              <w:rPr>
                <w:ins w:id="1416" w:author="ayres major" w:date="2022-04-25T01:42:00Z"/>
                <w:rFonts w:ascii="Consolas" w:hAnsi="Consolas"/>
                <w:sz w:val="20"/>
                <w:szCs w:val="18"/>
                <w:rPrChange w:id="1417" w:author="ayres major" w:date="2022-04-25T01:42:00Z">
                  <w:rPr>
                    <w:ins w:id="1418" w:author="ayres major" w:date="2022-04-25T01:42:00Z"/>
                  </w:rPr>
                </w:rPrChange>
              </w:rPr>
            </w:pPr>
            <w:ins w:id="1419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20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21" w:author="ayres major" w:date="2022-04-25T01:42:00Z">
                    <w:rPr/>
                  </w:rPrChange>
                </w:rPr>
                <w:t>let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22" w:author="ayres major" w:date="2022-04-25T01:42:00Z">
                    <w:rPr/>
                  </w:rPrChange>
                </w:rPr>
                <w:t xml:space="preserve"> resultado = ""</w:t>
              </w:r>
            </w:ins>
          </w:p>
          <w:p w14:paraId="6BEBD555" w14:textId="77777777" w:rsidR="00433EEF" w:rsidRPr="00433EEF" w:rsidRDefault="00433EEF" w:rsidP="00433EEF">
            <w:pPr>
              <w:rPr>
                <w:ins w:id="1423" w:author="ayres major" w:date="2022-04-25T01:42:00Z"/>
                <w:rFonts w:ascii="Consolas" w:hAnsi="Consolas"/>
                <w:sz w:val="20"/>
                <w:szCs w:val="18"/>
                <w:rPrChange w:id="1424" w:author="ayres major" w:date="2022-04-25T01:42:00Z">
                  <w:rPr>
                    <w:ins w:id="1425" w:author="ayres major" w:date="2022-04-25T01:42:00Z"/>
                  </w:rPr>
                </w:rPrChange>
              </w:rPr>
            </w:pPr>
            <w:ins w:id="1426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27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2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29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30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31" w:author="ayres major" w:date="2022-04-25T01:42:00Z">
                    <w:rPr/>
                  </w:rPrChange>
                </w:rPr>
                <w:t xml:space="preserve"> ==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32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33" w:author="ayres major" w:date="2022-04-25T01:42:00Z">
                    <w:rPr/>
                  </w:rPrChange>
                </w:rPr>
                <w:t>) {</w:t>
              </w:r>
            </w:ins>
          </w:p>
          <w:p w14:paraId="5164086D" w14:textId="77777777" w:rsidR="00433EEF" w:rsidRPr="00433EEF" w:rsidRDefault="00433EEF" w:rsidP="00433EEF">
            <w:pPr>
              <w:rPr>
                <w:ins w:id="1434" w:author="ayres major" w:date="2022-04-25T01:42:00Z"/>
                <w:rFonts w:ascii="Consolas" w:hAnsi="Consolas"/>
                <w:sz w:val="20"/>
                <w:szCs w:val="18"/>
                <w:rPrChange w:id="1435" w:author="ayres major" w:date="2022-04-25T01:42:00Z">
                  <w:rPr>
                    <w:ins w:id="1436" w:author="ayres major" w:date="2022-04-25T01:42:00Z"/>
                  </w:rPr>
                </w:rPrChange>
              </w:rPr>
            </w:pPr>
            <w:ins w:id="1437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38" w:author="ayres major" w:date="2022-04-25T01:42:00Z">
                    <w:rPr/>
                  </w:rPrChange>
                </w:rPr>
                <w:t xml:space="preserve">    resultado = 'Empataste'</w:t>
              </w:r>
            </w:ins>
          </w:p>
          <w:p w14:paraId="05A422D4" w14:textId="77777777" w:rsidR="00433EEF" w:rsidRPr="00433EEF" w:rsidRDefault="00433EEF" w:rsidP="00433EEF">
            <w:pPr>
              <w:rPr>
                <w:ins w:id="1439" w:author="ayres major" w:date="2022-04-25T01:42:00Z"/>
                <w:rFonts w:ascii="Consolas" w:hAnsi="Consolas"/>
                <w:sz w:val="20"/>
                <w:szCs w:val="18"/>
                <w:rPrChange w:id="1440" w:author="ayres major" w:date="2022-04-25T01:42:00Z">
                  <w:rPr>
                    <w:ins w:id="1441" w:author="ayres major" w:date="2022-04-25T01:42:00Z"/>
                  </w:rPr>
                </w:rPrChange>
              </w:rPr>
            </w:pPr>
            <w:ins w:id="1442" w:author="ayres major" w:date="2022-04-25T01:42:00Z">
              <w:r w:rsidRPr="00433EEF">
                <w:rPr>
                  <w:rFonts w:ascii="Consolas" w:hAnsi="Consolas"/>
                  <w:sz w:val="20"/>
                  <w:szCs w:val="18"/>
                  <w:rPrChange w:id="1443" w:author="ayres major" w:date="2022-04-25T01:42:00Z">
                    <w:rPr/>
                  </w:rPrChange>
                </w:rPr>
                <w:t xml:space="preserve">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18"/>
                  <w:rPrChange w:id="1444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18"/>
                  <w:rPrChange w:id="1445" w:author="ayres major" w:date="2022-04-25T01:42:00Z">
                    <w:rPr/>
                  </w:rPrChange>
                </w:rPr>
                <w:t xml:space="preserve"> {</w:t>
              </w:r>
            </w:ins>
          </w:p>
          <w:p w14:paraId="04D8E1B5" w14:textId="77777777" w:rsidR="00433EEF" w:rsidRPr="00433EEF" w:rsidRDefault="00433EEF" w:rsidP="00433EEF">
            <w:pPr>
              <w:rPr>
                <w:ins w:id="1446" w:author="ayres major" w:date="2022-04-25T01:42:00Z"/>
                <w:rFonts w:ascii="Consolas" w:hAnsi="Consolas"/>
                <w:sz w:val="20"/>
                <w:szCs w:val="20"/>
                <w:rPrChange w:id="1447" w:author="ayres major" w:date="2022-04-25T01:42:00Z">
                  <w:rPr>
                    <w:ins w:id="1448" w:author="ayres major" w:date="2022-04-25T01:42:00Z"/>
                  </w:rPr>
                </w:rPrChange>
              </w:rPr>
            </w:pPr>
            <w:ins w:id="1449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50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51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52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53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54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0F578332" w14:textId="77777777" w:rsidR="00433EEF" w:rsidRPr="00433EEF" w:rsidRDefault="00433EEF" w:rsidP="00433EEF">
            <w:pPr>
              <w:rPr>
                <w:ins w:id="1455" w:author="ayres major" w:date="2022-04-25T01:42:00Z"/>
                <w:rFonts w:ascii="Consolas" w:hAnsi="Consolas"/>
                <w:sz w:val="20"/>
                <w:szCs w:val="20"/>
                <w:rPrChange w:id="1456" w:author="ayres major" w:date="2022-04-25T01:42:00Z">
                  <w:rPr>
                    <w:ins w:id="1457" w:author="ayres major" w:date="2022-04-25T01:42:00Z"/>
                  </w:rPr>
                </w:rPrChange>
              </w:rPr>
            </w:pPr>
            <w:ins w:id="1458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59" w:author="ayres major" w:date="2022-04-25T01:42:00Z">
                    <w:rPr/>
                  </w:rPrChange>
                </w:rPr>
                <w:lastRenderedPageBreak/>
                <w:t xml:space="preserve">  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60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61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62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63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2B50CF9C" w14:textId="77777777" w:rsidR="00433EEF" w:rsidRPr="00433EEF" w:rsidRDefault="00433EEF" w:rsidP="00433EEF">
            <w:pPr>
              <w:rPr>
                <w:ins w:id="1464" w:author="ayres major" w:date="2022-04-25T01:42:00Z"/>
                <w:rFonts w:ascii="Consolas" w:hAnsi="Consolas"/>
                <w:sz w:val="20"/>
                <w:szCs w:val="20"/>
                <w:rPrChange w:id="1465" w:author="ayres major" w:date="2022-04-25T01:42:00Z">
                  <w:rPr>
                    <w:ins w:id="1466" w:author="ayres major" w:date="2022-04-25T01:42:00Z"/>
                  </w:rPr>
                </w:rPrChange>
              </w:rPr>
            </w:pPr>
            <w:ins w:id="1467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68" w:author="ayres major" w:date="2022-04-25T01:42:00Z">
                    <w:rPr/>
                  </w:rPrChange>
                </w:rPr>
                <w:t xml:space="preserve">        resultado = 'Perdeste'</w:t>
              </w:r>
            </w:ins>
          </w:p>
          <w:p w14:paraId="56396139" w14:textId="77777777" w:rsidR="00433EEF" w:rsidRPr="00433EEF" w:rsidRDefault="00433EEF" w:rsidP="00433EEF">
            <w:pPr>
              <w:rPr>
                <w:ins w:id="1469" w:author="ayres major" w:date="2022-04-25T01:42:00Z"/>
                <w:rFonts w:ascii="Consolas" w:hAnsi="Consolas"/>
                <w:sz w:val="20"/>
                <w:szCs w:val="20"/>
                <w:rPrChange w:id="1470" w:author="ayres major" w:date="2022-04-25T01:42:00Z">
                  <w:rPr>
                    <w:ins w:id="1471" w:author="ayres major" w:date="2022-04-25T01:42:00Z"/>
                  </w:rPr>
                </w:rPrChange>
              </w:rPr>
            </w:pPr>
            <w:ins w:id="1472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73" w:author="ayres major" w:date="2022-04-25T01:42:00Z">
                    <w:rPr/>
                  </w:rPrChange>
                </w:rPr>
                <w:t xml:space="preserve">  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74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75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76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77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78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79" w:author="ayres major" w:date="2022-04-25T01:42:00Z">
                    <w:rPr/>
                  </w:rPrChange>
                </w:rPr>
                <w:t xml:space="preserve"> == 2) {</w:t>
              </w:r>
            </w:ins>
          </w:p>
          <w:p w14:paraId="7253A178" w14:textId="77777777" w:rsidR="00433EEF" w:rsidRPr="00433EEF" w:rsidRDefault="00433EEF" w:rsidP="00433EEF">
            <w:pPr>
              <w:rPr>
                <w:ins w:id="1480" w:author="ayres major" w:date="2022-04-25T01:42:00Z"/>
                <w:rFonts w:ascii="Consolas" w:hAnsi="Consolas"/>
                <w:sz w:val="20"/>
                <w:szCs w:val="20"/>
                <w:rPrChange w:id="1481" w:author="ayres major" w:date="2022-04-25T01:42:00Z">
                  <w:rPr>
                    <w:ins w:id="1482" w:author="ayres major" w:date="2022-04-25T01:42:00Z"/>
                  </w:rPr>
                </w:rPrChange>
              </w:rPr>
            </w:pPr>
            <w:ins w:id="148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84" w:author="ayres major" w:date="2022-04-25T01:42:00Z">
                    <w:rPr/>
                  </w:rPrChange>
                </w:rPr>
                <w:t xml:space="preserve">        resultado = 'Venceste'</w:t>
              </w:r>
            </w:ins>
          </w:p>
          <w:p w14:paraId="0D6669AA" w14:textId="77777777" w:rsidR="00433EEF" w:rsidRPr="00433EEF" w:rsidRDefault="00433EEF" w:rsidP="00433EEF">
            <w:pPr>
              <w:rPr>
                <w:ins w:id="1485" w:author="ayres major" w:date="2022-04-25T01:42:00Z"/>
                <w:rFonts w:ascii="Consolas" w:hAnsi="Consolas"/>
                <w:sz w:val="20"/>
                <w:szCs w:val="20"/>
                <w:rPrChange w:id="1486" w:author="ayres major" w:date="2022-04-25T01:42:00Z">
                  <w:rPr>
                    <w:ins w:id="1487" w:author="ayres major" w:date="2022-04-25T01:42:00Z"/>
                  </w:rPr>
                </w:rPrChange>
              </w:rPr>
            </w:pPr>
            <w:ins w:id="1488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89" w:author="ayres major" w:date="2022-04-25T01:42:00Z">
                    <w:rPr/>
                  </w:rPrChange>
                </w:rPr>
                <w:t xml:space="preserve">      }</w:t>
              </w:r>
            </w:ins>
          </w:p>
          <w:p w14:paraId="2CF055FB" w14:textId="77777777" w:rsidR="00433EEF" w:rsidRPr="00433EEF" w:rsidRDefault="00433EEF" w:rsidP="00433EEF">
            <w:pPr>
              <w:rPr>
                <w:ins w:id="1490" w:author="ayres major" w:date="2022-04-25T01:42:00Z"/>
                <w:rFonts w:ascii="Consolas" w:hAnsi="Consolas"/>
                <w:sz w:val="20"/>
                <w:szCs w:val="20"/>
                <w:rPrChange w:id="1491" w:author="ayres major" w:date="2022-04-25T01:42:00Z">
                  <w:rPr>
                    <w:ins w:id="1492" w:author="ayres major" w:date="2022-04-25T01:42:00Z"/>
                  </w:rPr>
                </w:rPrChange>
              </w:rPr>
            </w:pPr>
            <w:ins w:id="149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494" w:author="ayres major" w:date="2022-04-25T01:42:00Z">
                    <w:rPr/>
                  </w:rPrChange>
                </w:rPr>
                <w:t xml:space="preserve">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95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96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97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498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499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00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1B1F5301" w14:textId="77777777" w:rsidR="00433EEF" w:rsidRPr="00433EEF" w:rsidRDefault="00433EEF" w:rsidP="00433EEF">
            <w:pPr>
              <w:rPr>
                <w:ins w:id="1501" w:author="ayres major" w:date="2022-04-25T01:42:00Z"/>
                <w:rFonts w:ascii="Consolas" w:hAnsi="Consolas"/>
                <w:sz w:val="20"/>
                <w:szCs w:val="20"/>
                <w:rPrChange w:id="1502" w:author="ayres major" w:date="2022-04-25T01:42:00Z">
                  <w:rPr>
                    <w:ins w:id="1503" w:author="ayres major" w:date="2022-04-25T01:42:00Z"/>
                  </w:rPr>
                </w:rPrChange>
              </w:rPr>
            </w:pPr>
            <w:ins w:id="150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05" w:author="ayres major" w:date="2022-04-25T01:42:00Z">
                    <w:rPr/>
                  </w:rPrChange>
                </w:rPr>
                <w:t xml:space="preserve">  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06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07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08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09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1BC01885" w14:textId="77777777" w:rsidR="00433EEF" w:rsidRPr="00433EEF" w:rsidRDefault="00433EEF" w:rsidP="00433EEF">
            <w:pPr>
              <w:rPr>
                <w:ins w:id="1510" w:author="ayres major" w:date="2022-04-25T01:42:00Z"/>
                <w:rFonts w:ascii="Consolas" w:hAnsi="Consolas"/>
                <w:sz w:val="20"/>
                <w:szCs w:val="20"/>
                <w:rPrChange w:id="1511" w:author="ayres major" w:date="2022-04-25T01:42:00Z">
                  <w:rPr>
                    <w:ins w:id="1512" w:author="ayres major" w:date="2022-04-25T01:42:00Z"/>
                  </w:rPr>
                </w:rPrChange>
              </w:rPr>
            </w:pPr>
            <w:ins w:id="151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14" w:author="ayres major" w:date="2022-04-25T01:42:00Z">
                    <w:rPr/>
                  </w:rPrChange>
                </w:rPr>
                <w:t xml:space="preserve">        resultado = 'Venceste'</w:t>
              </w:r>
            </w:ins>
          </w:p>
          <w:p w14:paraId="337960E9" w14:textId="77777777" w:rsidR="00433EEF" w:rsidRPr="00433EEF" w:rsidRDefault="00433EEF" w:rsidP="00433EEF">
            <w:pPr>
              <w:rPr>
                <w:ins w:id="1515" w:author="ayres major" w:date="2022-04-25T01:42:00Z"/>
                <w:rFonts w:ascii="Consolas" w:hAnsi="Consolas"/>
                <w:sz w:val="20"/>
                <w:szCs w:val="20"/>
                <w:rPrChange w:id="1516" w:author="ayres major" w:date="2022-04-25T01:42:00Z">
                  <w:rPr>
                    <w:ins w:id="1517" w:author="ayres major" w:date="2022-04-25T01:42:00Z"/>
                  </w:rPr>
                </w:rPrChange>
              </w:rPr>
            </w:pPr>
            <w:ins w:id="1518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19" w:author="ayres major" w:date="2022-04-25T01:42:00Z">
                    <w:rPr/>
                  </w:rPrChange>
                </w:rPr>
                <w:t xml:space="preserve">  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20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21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22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23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24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25" w:author="ayres major" w:date="2022-04-25T01:42:00Z">
                    <w:rPr/>
                  </w:rPrChange>
                </w:rPr>
                <w:t xml:space="preserve"> == 2) {</w:t>
              </w:r>
            </w:ins>
          </w:p>
          <w:p w14:paraId="5287A622" w14:textId="77777777" w:rsidR="00433EEF" w:rsidRPr="00433EEF" w:rsidRDefault="00433EEF" w:rsidP="00433EEF">
            <w:pPr>
              <w:rPr>
                <w:ins w:id="1526" w:author="ayres major" w:date="2022-04-25T01:42:00Z"/>
                <w:rFonts w:ascii="Consolas" w:hAnsi="Consolas"/>
                <w:sz w:val="20"/>
                <w:szCs w:val="20"/>
                <w:rPrChange w:id="1527" w:author="ayres major" w:date="2022-04-25T01:42:00Z">
                  <w:rPr>
                    <w:ins w:id="1528" w:author="ayres major" w:date="2022-04-25T01:42:00Z"/>
                  </w:rPr>
                </w:rPrChange>
              </w:rPr>
            </w:pPr>
            <w:ins w:id="1529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30" w:author="ayres major" w:date="2022-04-25T01:42:00Z">
                    <w:rPr/>
                  </w:rPrChange>
                </w:rPr>
                <w:t xml:space="preserve">        resultado = 'Perdeste'</w:t>
              </w:r>
            </w:ins>
          </w:p>
          <w:p w14:paraId="38FD37E0" w14:textId="77777777" w:rsidR="00433EEF" w:rsidRPr="00433EEF" w:rsidRDefault="00433EEF" w:rsidP="00433EEF">
            <w:pPr>
              <w:rPr>
                <w:ins w:id="1531" w:author="ayres major" w:date="2022-04-25T01:42:00Z"/>
                <w:rFonts w:ascii="Consolas" w:hAnsi="Consolas"/>
                <w:sz w:val="20"/>
                <w:szCs w:val="20"/>
                <w:rPrChange w:id="1532" w:author="ayres major" w:date="2022-04-25T01:42:00Z">
                  <w:rPr>
                    <w:ins w:id="1533" w:author="ayres major" w:date="2022-04-25T01:42:00Z"/>
                  </w:rPr>
                </w:rPrChange>
              </w:rPr>
            </w:pPr>
            <w:ins w:id="153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35" w:author="ayres major" w:date="2022-04-25T01:42:00Z">
                    <w:rPr/>
                  </w:rPrChange>
                </w:rPr>
                <w:t xml:space="preserve">      }</w:t>
              </w:r>
            </w:ins>
          </w:p>
          <w:p w14:paraId="655557D3" w14:textId="77777777" w:rsidR="00433EEF" w:rsidRPr="00433EEF" w:rsidRDefault="00433EEF" w:rsidP="00433EEF">
            <w:pPr>
              <w:rPr>
                <w:ins w:id="1536" w:author="ayres major" w:date="2022-04-25T01:42:00Z"/>
                <w:rFonts w:ascii="Consolas" w:hAnsi="Consolas"/>
                <w:sz w:val="20"/>
                <w:szCs w:val="20"/>
                <w:rPrChange w:id="1537" w:author="ayres major" w:date="2022-04-25T01:42:00Z">
                  <w:rPr>
                    <w:ins w:id="1538" w:author="ayres major" w:date="2022-04-25T01:42:00Z"/>
                  </w:rPr>
                </w:rPrChange>
              </w:rPr>
            </w:pPr>
            <w:ins w:id="1539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40" w:author="ayres major" w:date="2022-04-25T01:42:00Z">
                    <w:rPr/>
                  </w:rPrChange>
                </w:rPr>
                <w:t xml:space="preserve">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41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42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43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44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45" w:author="ayres major" w:date="2022-04-25T01:42:00Z">
                    <w:rPr/>
                  </w:rPrChange>
                </w:rPr>
                <w:t>user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46" w:author="ayres major" w:date="2022-04-25T01:42:00Z">
                    <w:rPr/>
                  </w:rPrChange>
                </w:rPr>
                <w:t xml:space="preserve"> == 2) {</w:t>
              </w:r>
            </w:ins>
          </w:p>
          <w:p w14:paraId="1617367C" w14:textId="77777777" w:rsidR="00433EEF" w:rsidRPr="00433EEF" w:rsidRDefault="00433EEF" w:rsidP="00433EEF">
            <w:pPr>
              <w:rPr>
                <w:ins w:id="1547" w:author="ayres major" w:date="2022-04-25T01:42:00Z"/>
                <w:rFonts w:ascii="Consolas" w:hAnsi="Consolas"/>
                <w:sz w:val="20"/>
                <w:szCs w:val="20"/>
                <w:rPrChange w:id="1548" w:author="ayres major" w:date="2022-04-25T01:42:00Z">
                  <w:rPr>
                    <w:ins w:id="1549" w:author="ayres major" w:date="2022-04-25T01:42:00Z"/>
                  </w:rPr>
                </w:rPrChange>
              </w:rPr>
            </w:pPr>
            <w:ins w:id="1550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51" w:author="ayres major" w:date="2022-04-25T01:42:00Z">
                    <w:rPr/>
                  </w:rPrChange>
                </w:rPr>
                <w:t xml:space="preserve">  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52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53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54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55" w:author="ayres major" w:date="2022-04-25T01:42:00Z">
                    <w:rPr/>
                  </w:rPrChange>
                </w:rPr>
                <w:t xml:space="preserve"> == 0) {</w:t>
              </w:r>
            </w:ins>
          </w:p>
          <w:p w14:paraId="1391FE0E" w14:textId="77777777" w:rsidR="00433EEF" w:rsidRPr="00433EEF" w:rsidRDefault="00433EEF" w:rsidP="00433EEF">
            <w:pPr>
              <w:rPr>
                <w:ins w:id="1556" w:author="ayres major" w:date="2022-04-25T01:42:00Z"/>
                <w:rFonts w:ascii="Consolas" w:hAnsi="Consolas"/>
                <w:sz w:val="20"/>
                <w:szCs w:val="20"/>
                <w:rPrChange w:id="1557" w:author="ayres major" w:date="2022-04-25T01:42:00Z">
                  <w:rPr>
                    <w:ins w:id="1558" w:author="ayres major" w:date="2022-04-25T01:42:00Z"/>
                  </w:rPr>
                </w:rPrChange>
              </w:rPr>
            </w:pPr>
            <w:ins w:id="1559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60" w:author="ayres major" w:date="2022-04-25T01:42:00Z">
                    <w:rPr/>
                  </w:rPrChange>
                </w:rPr>
                <w:t xml:space="preserve">        resultado = 'Perdeste'</w:t>
              </w:r>
            </w:ins>
          </w:p>
          <w:p w14:paraId="62CC0BBE" w14:textId="77777777" w:rsidR="00433EEF" w:rsidRPr="00433EEF" w:rsidRDefault="00433EEF" w:rsidP="00433EEF">
            <w:pPr>
              <w:rPr>
                <w:ins w:id="1561" w:author="ayres major" w:date="2022-04-25T01:42:00Z"/>
                <w:rFonts w:ascii="Consolas" w:hAnsi="Consolas"/>
                <w:sz w:val="20"/>
                <w:szCs w:val="20"/>
                <w:rPrChange w:id="1562" w:author="ayres major" w:date="2022-04-25T01:42:00Z">
                  <w:rPr>
                    <w:ins w:id="1563" w:author="ayres major" w:date="2022-04-25T01:42:00Z"/>
                  </w:rPr>
                </w:rPrChange>
              </w:rPr>
            </w:pPr>
            <w:ins w:id="156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65" w:author="ayres major" w:date="2022-04-25T01:42:00Z">
                    <w:rPr/>
                  </w:rPrChange>
                </w:rPr>
                <w:t xml:space="preserve">      }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66" w:author="ayres major" w:date="2022-04-25T01:42:00Z">
                    <w:rPr/>
                  </w:rPrChange>
                </w:rPr>
                <w:t>else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67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6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69" w:author="ayres major" w:date="2022-04-25T01:42:00Z">
                    <w:rPr/>
                  </w:rPrChange>
                </w:rPr>
                <w:t xml:space="preserve"> (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70" w:author="ayres major" w:date="2022-04-25T01:42:00Z">
                    <w:rPr/>
                  </w:rPrChange>
                </w:rPr>
                <w:t>computer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71" w:author="ayres major" w:date="2022-04-25T01:42:00Z">
                    <w:rPr/>
                  </w:rPrChange>
                </w:rPr>
                <w:t xml:space="preserve"> == 1) {</w:t>
              </w:r>
            </w:ins>
          </w:p>
          <w:p w14:paraId="48EB5BC1" w14:textId="77777777" w:rsidR="00433EEF" w:rsidRPr="00433EEF" w:rsidRDefault="00433EEF" w:rsidP="00433EEF">
            <w:pPr>
              <w:rPr>
                <w:ins w:id="1572" w:author="ayres major" w:date="2022-04-25T01:42:00Z"/>
                <w:rFonts w:ascii="Consolas" w:hAnsi="Consolas"/>
                <w:sz w:val="20"/>
                <w:szCs w:val="20"/>
                <w:rPrChange w:id="1573" w:author="ayres major" w:date="2022-04-25T01:42:00Z">
                  <w:rPr>
                    <w:ins w:id="1574" w:author="ayres major" w:date="2022-04-25T01:42:00Z"/>
                  </w:rPr>
                </w:rPrChange>
              </w:rPr>
            </w:pPr>
            <w:ins w:id="157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76" w:author="ayres major" w:date="2022-04-25T01:42:00Z">
                    <w:rPr/>
                  </w:rPrChange>
                </w:rPr>
                <w:t xml:space="preserve">        resultado = 'Venceste'</w:t>
              </w:r>
            </w:ins>
          </w:p>
          <w:p w14:paraId="082BCBE4" w14:textId="77777777" w:rsidR="00433EEF" w:rsidRPr="00433EEF" w:rsidRDefault="00433EEF" w:rsidP="00433EEF">
            <w:pPr>
              <w:rPr>
                <w:ins w:id="1577" w:author="ayres major" w:date="2022-04-25T01:42:00Z"/>
                <w:rFonts w:ascii="Consolas" w:hAnsi="Consolas"/>
                <w:sz w:val="20"/>
                <w:szCs w:val="20"/>
                <w:rPrChange w:id="1578" w:author="ayres major" w:date="2022-04-25T01:42:00Z">
                  <w:rPr>
                    <w:ins w:id="1579" w:author="ayres major" w:date="2022-04-25T01:42:00Z"/>
                  </w:rPr>
                </w:rPrChange>
              </w:rPr>
            </w:pPr>
            <w:ins w:id="1580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81" w:author="ayres major" w:date="2022-04-25T01:42:00Z">
                    <w:rPr/>
                  </w:rPrChange>
                </w:rPr>
                <w:t xml:space="preserve">      }</w:t>
              </w:r>
            </w:ins>
          </w:p>
          <w:p w14:paraId="133995F7" w14:textId="77777777" w:rsidR="00433EEF" w:rsidRPr="00433EEF" w:rsidRDefault="00433EEF" w:rsidP="00433EEF">
            <w:pPr>
              <w:rPr>
                <w:ins w:id="1582" w:author="ayres major" w:date="2022-04-25T01:42:00Z"/>
                <w:rFonts w:ascii="Consolas" w:hAnsi="Consolas"/>
                <w:sz w:val="20"/>
                <w:szCs w:val="20"/>
                <w:rPrChange w:id="1583" w:author="ayres major" w:date="2022-04-25T01:42:00Z">
                  <w:rPr>
                    <w:ins w:id="1584" w:author="ayres major" w:date="2022-04-25T01:42:00Z"/>
                  </w:rPr>
                </w:rPrChange>
              </w:rPr>
            </w:pPr>
            <w:ins w:id="158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86" w:author="ayres major" w:date="2022-04-25T01:42:00Z">
                    <w:rPr/>
                  </w:rPrChange>
                </w:rPr>
                <w:t xml:space="preserve">    }</w:t>
              </w:r>
            </w:ins>
          </w:p>
          <w:p w14:paraId="233AD7AF" w14:textId="77777777" w:rsidR="00433EEF" w:rsidRPr="00433EEF" w:rsidRDefault="00433EEF" w:rsidP="00433EEF">
            <w:pPr>
              <w:rPr>
                <w:ins w:id="1587" w:author="ayres major" w:date="2022-04-25T01:42:00Z"/>
                <w:rFonts w:ascii="Consolas" w:hAnsi="Consolas"/>
                <w:sz w:val="20"/>
                <w:szCs w:val="20"/>
                <w:rPrChange w:id="1588" w:author="ayres major" w:date="2022-04-25T01:42:00Z">
                  <w:rPr>
                    <w:ins w:id="1589" w:author="ayres major" w:date="2022-04-25T01:42:00Z"/>
                  </w:rPr>
                </w:rPrChange>
              </w:rPr>
            </w:pPr>
            <w:ins w:id="1590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91" w:author="ayres major" w:date="2022-04-25T01:42:00Z">
                    <w:rPr/>
                  </w:rPrChange>
                </w:rPr>
                <w:t xml:space="preserve">  }</w:t>
              </w:r>
            </w:ins>
          </w:p>
          <w:p w14:paraId="23711BD5" w14:textId="77777777" w:rsidR="00433EEF" w:rsidRPr="00433EEF" w:rsidRDefault="00433EEF" w:rsidP="00433EEF">
            <w:pPr>
              <w:rPr>
                <w:ins w:id="1592" w:author="ayres major" w:date="2022-04-25T01:42:00Z"/>
                <w:rFonts w:ascii="Consolas" w:hAnsi="Consolas"/>
                <w:sz w:val="20"/>
                <w:szCs w:val="20"/>
                <w:rPrChange w:id="1593" w:author="ayres major" w:date="2022-04-25T01:42:00Z">
                  <w:rPr>
                    <w:ins w:id="1594" w:author="ayres major" w:date="2022-04-25T01:42:00Z"/>
                  </w:rPr>
                </w:rPrChange>
              </w:rPr>
            </w:pPr>
            <w:ins w:id="159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596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597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598" w:author="ayres major" w:date="2022-04-25T01:42:00Z">
                    <w:rPr/>
                  </w:rPrChange>
                </w:rPr>
                <w:t xml:space="preserve"> (resultado == "Venceste</w:t>
              </w:r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599" w:author="ayres major" w:date="2022-04-25T01:42:00Z">
                    <w:rPr/>
                  </w:rPrChange>
                </w:rPr>
                <w:t>"){</w:t>
              </w:r>
              <w:proofErr w:type="gramEnd"/>
            </w:ins>
          </w:p>
          <w:p w14:paraId="45458A41" w14:textId="77777777" w:rsidR="00433EEF" w:rsidRPr="00433EEF" w:rsidRDefault="00433EEF" w:rsidP="00433EEF">
            <w:pPr>
              <w:rPr>
                <w:ins w:id="1600" w:author="ayres major" w:date="2022-04-25T01:42:00Z"/>
                <w:rFonts w:ascii="Consolas" w:hAnsi="Consolas"/>
                <w:sz w:val="20"/>
                <w:szCs w:val="20"/>
                <w:rPrChange w:id="1601" w:author="ayres major" w:date="2022-04-25T01:42:00Z">
                  <w:rPr>
                    <w:ins w:id="1602" w:author="ayres major" w:date="2022-04-25T01:42:00Z"/>
                  </w:rPr>
                </w:rPrChange>
              </w:rPr>
            </w:pPr>
            <w:ins w:id="160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04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05" w:author="ayres major" w:date="2022-04-25T01:42:00Z">
                    <w:rPr/>
                  </w:rPrChange>
                </w:rPr>
                <w:t>win.style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06" w:author="ayres major" w:date="2022-04-25T01:42:00Z">
                    <w:rPr/>
                  </w:rPrChange>
                </w:rPr>
                <w:t>.display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07" w:author="ayres major" w:date="2022-04-25T01:42:00Z">
                    <w:rPr/>
                  </w:rPrChange>
                </w:rPr>
                <w:t xml:space="preserve"> = '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08" w:author="ayres major" w:date="2022-04-25T01:42:00Z">
                    <w:rPr/>
                  </w:rPrChange>
                </w:rPr>
                <w:t>block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09" w:author="ayres major" w:date="2022-04-25T01:42:00Z">
                    <w:rPr/>
                  </w:rPrChange>
                </w:rPr>
                <w:t>'</w:t>
              </w:r>
            </w:ins>
          </w:p>
          <w:p w14:paraId="17D5AB38" w14:textId="77777777" w:rsidR="00433EEF" w:rsidRPr="00433EEF" w:rsidRDefault="00433EEF" w:rsidP="00433EEF">
            <w:pPr>
              <w:rPr>
                <w:ins w:id="1610" w:author="ayres major" w:date="2022-04-25T01:42:00Z"/>
                <w:rFonts w:ascii="Consolas" w:hAnsi="Consolas"/>
                <w:sz w:val="20"/>
                <w:szCs w:val="20"/>
                <w:rPrChange w:id="1611" w:author="ayres major" w:date="2022-04-25T01:42:00Z">
                  <w:rPr>
                    <w:ins w:id="1612" w:author="ayres major" w:date="2022-04-25T01:42:00Z"/>
                  </w:rPr>
                </w:rPrChange>
              </w:rPr>
            </w:pPr>
            <w:ins w:id="161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14" w:author="ayres major" w:date="2022-04-25T01:42:00Z">
                    <w:rPr/>
                  </w:rPrChange>
                </w:rPr>
                <w:t xml:space="preserve">  </w:t>
              </w:r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15" w:author="ayres major" w:date="2022-04-25T01:42:00Z">
                    <w:rPr/>
                  </w:rPrChange>
                </w:rPr>
                <w:t>}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16" w:author="ayres major" w:date="2022-04-25T01:42:00Z">
                    <w:rPr/>
                  </w:rPrChange>
                </w:rPr>
                <w:t>else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17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18" w:author="ayres major" w:date="2022-04-25T01:42:00Z">
                    <w:rPr/>
                  </w:rPrChange>
                </w:rPr>
                <w:t>if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19" w:author="ayres major" w:date="2022-04-25T01:42:00Z">
                    <w:rPr/>
                  </w:rPrChange>
                </w:rPr>
                <w:t>(resultado == "Perdeste"){</w:t>
              </w:r>
            </w:ins>
          </w:p>
          <w:p w14:paraId="7B164162" w14:textId="77777777" w:rsidR="00433EEF" w:rsidRPr="00433EEF" w:rsidRDefault="00433EEF" w:rsidP="00433EEF">
            <w:pPr>
              <w:rPr>
                <w:ins w:id="1620" w:author="ayres major" w:date="2022-04-25T01:42:00Z"/>
                <w:rFonts w:ascii="Consolas" w:hAnsi="Consolas"/>
                <w:sz w:val="20"/>
                <w:szCs w:val="20"/>
                <w:rPrChange w:id="1621" w:author="ayres major" w:date="2022-04-25T01:42:00Z">
                  <w:rPr>
                    <w:ins w:id="1622" w:author="ayres major" w:date="2022-04-25T01:42:00Z"/>
                  </w:rPr>
                </w:rPrChange>
              </w:rPr>
            </w:pPr>
            <w:ins w:id="162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24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25" w:author="ayres major" w:date="2022-04-25T01:42:00Z">
                    <w:rPr/>
                  </w:rPrChange>
                </w:rPr>
                <w:t>fundo.style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26" w:author="ayres major" w:date="2022-04-25T01:42:00Z">
                    <w:rPr/>
                  </w:rPrChange>
                </w:rPr>
                <w:t>.animation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27" w:author="ayres major" w:date="2022-04-25T01:42:00Z">
                    <w:rPr/>
                  </w:rPrChange>
                </w:rPr>
                <w:t xml:space="preserve"> = "derrota 1200ms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28" w:author="ayres major" w:date="2022-04-25T01:42:00Z">
                    <w:rPr/>
                  </w:rPrChange>
                </w:rPr>
                <w:t>forwards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29" w:author="ayres major" w:date="2022-04-25T01:42:00Z">
                    <w:rPr/>
                  </w:rPrChange>
                </w:rPr>
                <w:t>";</w:t>
              </w:r>
            </w:ins>
          </w:p>
          <w:p w14:paraId="1FD735BA" w14:textId="77777777" w:rsidR="00433EEF" w:rsidRPr="00433EEF" w:rsidRDefault="00433EEF" w:rsidP="00433EEF">
            <w:pPr>
              <w:rPr>
                <w:ins w:id="1630" w:author="ayres major" w:date="2022-04-25T01:42:00Z"/>
                <w:rFonts w:ascii="Consolas" w:hAnsi="Consolas"/>
                <w:sz w:val="20"/>
                <w:szCs w:val="20"/>
                <w:rPrChange w:id="1631" w:author="ayres major" w:date="2022-04-25T01:42:00Z">
                  <w:rPr>
                    <w:ins w:id="1632" w:author="ayres major" w:date="2022-04-25T01:42:00Z"/>
                  </w:rPr>
                </w:rPrChange>
              </w:rPr>
            </w:pPr>
            <w:ins w:id="1633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34" w:author="ayres major" w:date="2022-04-25T01:42:00Z">
                    <w:rPr/>
                  </w:rPrChange>
                </w:rPr>
                <w:t xml:space="preserve">  </w:t>
              </w:r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35" w:author="ayres major" w:date="2022-04-25T01:42:00Z">
                    <w:rPr/>
                  </w:rPrChange>
                </w:rPr>
                <w:t>}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36" w:author="ayres major" w:date="2022-04-25T01:42:00Z">
                    <w:rPr/>
                  </w:rPrChange>
                </w:rPr>
                <w:t>else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37" w:author="ayres major" w:date="2022-04-25T01:42:00Z">
                    <w:rPr/>
                  </w:rPrChange>
                </w:rPr>
                <w:t>{</w:t>
              </w:r>
            </w:ins>
          </w:p>
          <w:p w14:paraId="1E34F46B" w14:textId="77777777" w:rsidR="00433EEF" w:rsidRPr="00433EEF" w:rsidRDefault="00433EEF" w:rsidP="00433EEF">
            <w:pPr>
              <w:rPr>
                <w:ins w:id="1638" w:author="ayres major" w:date="2022-04-25T01:42:00Z"/>
                <w:rFonts w:ascii="Consolas" w:hAnsi="Consolas"/>
                <w:sz w:val="20"/>
                <w:szCs w:val="20"/>
                <w:rPrChange w:id="1639" w:author="ayres major" w:date="2022-04-25T01:42:00Z">
                  <w:rPr>
                    <w:ins w:id="1640" w:author="ayres major" w:date="2022-04-25T01:42:00Z"/>
                  </w:rPr>
                </w:rPrChange>
              </w:rPr>
            </w:pPr>
            <w:ins w:id="164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42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43" w:author="ayres major" w:date="2022-04-25T01:42:00Z">
                    <w:rPr/>
                  </w:rPrChange>
                </w:rPr>
                <w:t>fundo.style</w:t>
              </w:r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44" w:author="ayres major" w:date="2022-04-25T01:42:00Z">
                    <w:rPr/>
                  </w:rPrChange>
                </w:rPr>
                <w:t>.animation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45" w:author="ayres major" w:date="2022-04-25T01:42:00Z">
                    <w:rPr/>
                  </w:rPrChange>
                </w:rPr>
                <w:t xml:space="preserve"> = "empate 1200ms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46" w:author="ayres major" w:date="2022-04-25T01:42:00Z">
                    <w:rPr/>
                  </w:rPrChange>
                </w:rPr>
                <w:t>forwards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47" w:author="ayres major" w:date="2022-04-25T01:42:00Z">
                    <w:rPr/>
                  </w:rPrChange>
                </w:rPr>
                <w:t>";</w:t>
              </w:r>
            </w:ins>
          </w:p>
          <w:p w14:paraId="70916A29" w14:textId="77777777" w:rsidR="00433EEF" w:rsidRPr="00433EEF" w:rsidRDefault="00433EEF" w:rsidP="00433EEF">
            <w:pPr>
              <w:rPr>
                <w:ins w:id="1648" w:author="ayres major" w:date="2022-04-25T01:42:00Z"/>
                <w:rFonts w:ascii="Consolas" w:hAnsi="Consolas"/>
                <w:sz w:val="20"/>
                <w:szCs w:val="20"/>
                <w:rPrChange w:id="1649" w:author="ayres major" w:date="2022-04-25T01:42:00Z">
                  <w:rPr>
                    <w:ins w:id="1650" w:author="ayres major" w:date="2022-04-25T01:42:00Z"/>
                  </w:rPr>
                </w:rPrChange>
              </w:rPr>
            </w:pPr>
            <w:ins w:id="1651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52" w:author="ayres major" w:date="2022-04-25T01:42:00Z">
                    <w:rPr/>
                  </w:rPrChange>
                </w:rPr>
                <w:t xml:space="preserve">  }</w:t>
              </w:r>
            </w:ins>
          </w:p>
          <w:p w14:paraId="15A29711" w14:textId="77777777" w:rsidR="00433EEF" w:rsidRPr="00433EEF" w:rsidRDefault="00433EEF" w:rsidP="00433EEF">
            <w:pPr>
              <w:rPr>
                <w:ins w:id="1653" w:author="ayres major" w:date="2022-04-25T01:42:00Z"/>
                <w:rFonts w:ascii="Consolas" w:hAnsi="Consolas"/>
                <w:sz w:val="20"/>
                <w:szCs w:val="20"/>
                <w:rPrChange w:id="1654" w:author="ayres major" w:date="2022-04-25T01:42:00Z">
                  <w:rPr>
                    <w:ins w:id="1655" w:author="ayres major" w:date="2022-04-25T01:42:00Z"/>
                  </w:rPr>
                </w:rPrChange>
              </w:rPr>
            </w:pPr>
            <w:ins w:id="1656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57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58" w:author="ayres major" w:date="2022-04-25T01:42:00Z">
                    <w:rPr/>
                  </w:rPrChange>
                </w:rPr>
                <w:t>let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59" w:author="ayres major" w:date="2022-04-25T01:42:00Z">
                    <w:rPr/>
                  </w:rPrChange>
                </w:rPr>
                <w:t xml:space="preserve">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60" w:author="ayres major" w:date="2022-04-25T01:42:00Z">
                    <w:rPr/>
                  </w:rPrChange>
                </w:rPr>
                <w:t>styles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61" w:author="ayres major" w:date="2022-04-25T01:42:00Z">
                    <w:rPr/>
                  </w:rPrChange>
                </w:rPr>
                <w:t xml:space="preserve"> = {</w:t>
              </w:r>
            </w:ins>
          </w:p>
          <w:p w14:paraId="198A1782" w14:textId="77777777" w:rsidR="00433EEF" w:rsidRPr="00433EEF" w:rsidRDefault="00433EEF" w:rsidP="00433EEF">
            <w:pPr>
              <w:rPr>
                <w:ins w:id="1662" w:author="ayres major" w:date="2022-04-25T01:42:00Z"/>
                <w:rFonts w:ascii="Consolas" w:hAnsi="Consolas"/>
                <w:sz w:val="20"/>
                <w:szCs w:val="20"/>
                <w:rPrChange w:id="1663" w:author="ayres major" w:date="2022-04-25T01:42:00Z">
                  <w:rPr>
                    <w:ins w:id="1664" w:author="ayres major" w:date="2022-04-25T01:42:00Z"/>
                  </w:rPr>
                </w:rPrChange>
              </w:rPr>
            </w:pPr>
            <w:ins w:id="166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66" w:author="ayres major" w:date="2022-04-25T01:42:00Z">
                    <w:rPr/>
                  </w:rPrChange>
                </w:rPr>
                <w:t xml:space="preserve">  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67" w:author="ayres major" w:date="2022-04-25T01:42:00Z">
                    <w:rPr/>
                  </w:rPrChange>
                </w:rPr>
                <w:t>transition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68" w:author="ayres major" w:date="2022-04-25T01:42:00Z">
                    <w:rPr/>
                  </w:rPrChange>
                </w:rPr>
                <w:t>: "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69" w:author="ayres major" w:date="2022-04-25T01:42:00Z">
                    <w:rPr/>
                  </w:rPrChange>
                </w:rPr>
                <w:t>all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70" w:author="ayres major" w:date="2022-04-25T01:42:00Z">
                    <w:rPr/>
                  </w:rPrChange>
                </w:rPr>
                <w:t xml:space="preserve"> 1s",</w:t>
              </w:r>
            </w:ins>
          </w:p>
          <w:p w14:paraId="61B48FC5" w14:textId="77777777" w:rsidR="00433EEF" w:rsidRPr="00433EEF" w:rsidRDefault="00433EEF" w:rsidP="00433EEF">
            <w:pPr>
              <w:rPr>
                <w:ins w:id="1671" w:author="ayres major" w:date="2022-04-25T01:42:00Z"/>
                <w:rFonts w:ascii="Consolas" w:hAnsi="Consolas"/>
                <w:sz w:val="20"/>
                <w:szCs w:val="20"/>
                <w:rPrChange w:id="1672" w:author="ayres major" w:date="2022-04-25T01:42:00Z">
                  <w:rPr>
                    <w:ins w:id="1673" w:author="ayres major" w:date="2022-04-25T01:42:00Z"/>
                  </w:rPr>
                </w:rPrChange>
              </w:rPr>
            </w:pPr>
            <w:ins w:id="167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75" w:author="ayres major" w:date="2022-04-25T01:42:00Z">
                    <w:rPr/>
                  </w:rPrChange>
                </w:rPr>
                <w:t xml:space="preserve">    top: "110px"</w:t>
              </w:r>
            </w:ins>
          </w:p>
          <w:p w14:paraId="66FC6596" w14:textId="77777777" w:rsidR="00433EEF" w:rsidRPr="00433EEF" w:rsidRDefault="00433EEF" w:rsidP="00433EEF">
            <w:pPr>
              <w:rPr>
                <w:ins w:id="1676" w:author="ayres major" w:date="2022-04-25T01:42:00Z"/>
                <w:rFonts w:ascii="Consolas" w:hAnsi="Consolas"/>
                <w:sz w:val="20"/>
                <w:szCs w:val="20"/>
                <w:rPrChange w:id="1677" w:author="ayres major" w:date="2022-04-25T01:42:00Z">
                  <w:rPr>
                    <w:ins w:id="1678" w:author="ayres major" w:date="2022-04-25T01:42:00Z"/>
                  </w:rPr>
                </w:rPrChange>
              </w:rPr>
            </w:pPr>
            <w:ins w:id="1679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80" w:author="ayres major" w:date="2022-04-25T01:42:00Z">
                    <w:rPr/>
                  </w:rPrChange>
                </w:rPr>
                <w:t xml:space="preserve">  };</w:t>
              </w:r>
            </w:ins>
          </w:p>
          <w:p w14:paraId="7BD21058" w14:textId="77777777" w:rsidR="00433EEF" w:rsidRPr="00433EEF" w:rsidRDefault="00433EEF" w:rsidP="00433EEF">
            <w:pPr>
              <w:rPr>
                <w:ins w:id="1681" w:author="ayres major" w:date="2022-04-25T01:42:00Z"/>
                <w:rFonts w:ascii="Consolas" w:hAnsi="Consolas"/>
                <w:sz w:val="20"/>
                <w:szCs w:val="20"/>
                <w:rPrChange w:id="1682" w:author="ayres major" w:date="2022-04-25T01:42:00Z">
                  <w:rPr>
                    <w:ins w:id="1683" w:author="ayres major" w:date="2022-04-25T01:42:00Z"/>
                  </w:rPr>
                </w:rPrChange>
              </w:rPr>
            </w:pPr>
            <w:ins w:id="168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85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86" w:author="ayres major" w:date="2022-04-25T01:42:00Z">
                    <w:rPr/>
                  </w:rPrChange>
                </w:rPr>
                <w:t>Object.assign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87" w:author="ayres major" w:date="2022-04-25T01:42:00Z">
                    <w:rPr/>
                  </w:rPrChange>
                </w:rPr>
                <w:t>(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88" w:author="ayres major" w:date="2022-04-25T01:42:00Z">
                    <w:rPr/>
                  </w:rPrChange>
                </w:rPr>
                <w:t>intrucoes.style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89" w:author="ayres major" w:date="2022-04-25T01:42:00Z">
                    <w:rPr/>
                  </w:rPrChange>
                </w:rPr>
                <w:t xml:space="preserve">,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90" w:author="ayres major" w:date="2022-04-25T01:42:00Z">
                    <w:rPr/>
                  </w:rPrChange>
                </w:rPr>
                <w:t>styles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691" w:author="ayres major" w:date="2022-04-25T01:42:00Z">
                    <w:rPr/>
                  </w:rPrChange>
                </w:rPr>
                <w:t>);</w:t>
              </w:r>
            </w:ins>
          </w:p>
          <w:p w14:paraId="44C9EC8A" w14:textId="77777777" w:rsidR="00433EEF" w:rsidRPr="00433EEF" w:rsidRDefault="00433EEF" w:rsidP="00433EEF">
            <w:pPr>
              <w:rPr>
                <w:ins w:id="1692" w:author="ayres major" w:date="2022-04-25T01:42:00Z"/>
                <w:rFonts w:ascii="Consolas" w:hAnsi="Consolas"/>
                <w:sz w:val="20"/>
                <w:szCs w:val="20"/>
                <w:rPrChange w:id="1693" w:author="ayres major" w:date="2022-04-25T01:42:00Z">
                  <w:rPr>
                    <w:ins w:id="1694" w:author="ayres major" w:date="2022-04-25T01:42:00Z"/>
                  </w:rPr>
                </w:rPrChange>
              </w:rPr>
            </w:pPr>
            <w:ins w:id="1695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696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697" w:author="ayres major" w:date="2022-04-25T01:42:00Z">
                    <w:rPr/>
                  </w:rPrChange>
                </w:rPr>
                <w:t>intrucoes.innerHTML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698" w:author="ayres major" w:date="2022-04-25T01:42:00Z">
                    <w:rPr/>
                  </w:rPrChange>
                </w:rPr>
                <w:t xml:space="preserve"> = `${resultado}, o 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699" w:author="ayres major" w:date="2022-04-25T01:42:00Z">
                    <w:rPr/>
                  </w:rPrChange>
                </w:rPr>
                <w:t>Jokenpo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00" w:author="ayres major" w:date="2022-04-25T01:42:00Z">
                    <w:rPr/>
                  </w:rPrChange>
                </w:rPr>
                <w:t xml:space="preserve"> jogou ${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01" w:author="ayres major" w:date="2022-04-25T01:42:00Z">
                    <w:rPr/>
                  </w:rPrChange>
                </w:rPr>
                <w:t>rescomp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02" w:author="ayres major" w:date="2022-04-25T01:42:00Z">
                    <w:rPr/>
                  </w:rPrChange>
                </w:rPr>
                <w:t>}`;</w:t>
              </w:r>
            </w:ins>
          </w:p>
          <w:p w14:paraId="61649C8D" w14:textId="11844B9E" w:rsidR="00433EEF" w:rsidRDefault="00433EEF" w:rsidP="00433EEF">
            <w:pPr>
              <w:rPr>
                <w:ins w:id="1703" w:author="ayres major" w:date="2022-04-25T01:41:00Z"/>
              </w:rPr>
            </w:pPr>
            <w:ins w:id="1704" w:author="ayres major" w:date="2022-04-25T01:42:00Z">
              <w:r w:rsidRPr="00433EEF">
                <w:rPr>
                  <w:rFonts w:ascii="Consolas" w:hAnsi="Consolas"/>
                  <w:sz w:val="20"/>
                  <w:szCs w:val="20"/>
                  <w:rPrChange w:id="1705" w:author="ayres major" w:date="2022-04-25T01:42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433EEF">
                <w:rPr>
                  <w:rFonts w:ascii="Consolas" w:hAnsi="Consolas"/>
                  <w:sz w:val="20"/>
                  <w:szCs w:val="20"/>
                  <w:rPrChange w:id="1706" w:author="ayres major" w:date="2022-04-25T01:42:00Z">
                    <w:rPr/>
                  </w:rPrChange>
                </w:rPr>
                <w:t>document.querySelector</w:t>
              </w:r>
              <w:proofErr w:type="spellEnd"/>
              <w:proofErr w:type="gramEnd"/>
              <w:r w:rsidRPr="00433EEF">
                <w:rPr>
                  <w:rFonts w:ascii="Consolas" w:hAnsi="Consolas"/>
                  <w:sz w:val="20"/>
                  <w:szCs w:val="20"/>
                  <w:rPrChange w:id="1707" w:author="ayres major" w:date="2022-04-25T01:42:00Z">
                    <w:rPr/>
                  </w:rPrChange>
                </w:rPr>
                <w:t>('.button-49').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08" w:author="ayres major" w:date="2022-04-25T01:42:00Z">
                    <w:rPr/>
                  </w:rPrChange>
                </w:rPr>
                <w:t>style.visibility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09" w:author="ayres major" w:date="2022-04-25T01:42:00Z">
                    <w:rPr/>
                  </w:rPrChange>
                </w:rPr>
                <w:t xml:space="preserve"> = '</w:t>
              </w:r>
              <w:proofErr w:type="spellStart"/>
              <w:r w:rsidRPr="00433EEF">
                <w:rPr>
                  <w:rFonts w:ascii="Consolas" w:hAnsi="Consolas"/>
                  <w:sz w:val="20"/>
                  <w:szCs w:val="20"/>
                  <w:rPrChange w:id="1710" w:author="ayres major" w:date="2022-04-25T01:42:00Z">
                    <w:rPr/>
                  </w:rPrChange>
                </w:rPr>
                <w:t>visible</w:t>
              </w:r>
              <w:proofErr w:type="spellEnd"/>
              <w:r w:rsidRPr="00433EEF">
                <w:rPr>
                  <w:rFonts w:ascii="Consolas" w:hAnsi="Consolas"/>
                  <w:sz w:val="20"/>
                  <w:szCs w:val="20"/>
                  <w:rPrChange w:id="1711" w:author="ayres major" w:date="2022-04-25T01:42:00Z">
                    <w:rPr/>
                  </w:rPrChange>
                </w:rPr>
                <w:t>';</w:t>
              </w:r>
            </w:ins>
          </w:p>
        </w:tc>
      </w:tr>
    </w:tbl>
    <w:p w14:paraId="27211A50" w14:textId="77777777" w:rsidR="00433EEF" w:rsidRDefault="00433EEF">
      <w:pPr>
        <w:rPr>
          <w:ins w:id="1712" w:author="ayres major" w:date="2022-04-24T23:21:00Z"/>
        </w:rPr>
      </w:pPr>
    </w:p>
    <w:p w14:paraId="68DE8DE3" w14:textId="77777777" w:rsidR="007D274F" w:rsidRPr="00E42841" w:rsidRDefault="007D274F"/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1713" w:name="_Toc101646664"/>
      <w:r>
        <w:lastRenderedPageBreak/>
        <w:t>Lista de Material</w:t>
      </w:r>
      <w:bookmarkEnd w:id="1713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3761FC4F" w14:textId="7CDC5459" w:rsidR="009533CA" w:rsidDel="00AE1AC7" w:rsidRDefault="003F4EAD" w:rsidP="009533CA">
      <w:pPr>
        <w:pStyle w:val="Ttulo2"/>
        <w:rPr>
          <w:del w:id="1714" w:author="ayres major" w:date="2022-04-24T22:45:00Z"/>
        </w:rPr>
      </w:pPr>
      <w:bookmarkStart w:id="1715" w:name="_Toc101646665"/>
      <w:r>
        <w:t xml:space="preserve">Lista de </w:t>
      </w:r>
      <w:ins w:id="1716" w:author="ayres major" w:date="2022-04-26T11:51:00Z">
        <w:r w:rsidR="00D30459">
          <w:t>Aplicações</w:t>
        </w:r>
      </w:ins>
      <w:del w:id="1717" w:author="ayres major" w:date="2022-04-26T11:51:00Z">
        <w:r w:rsidDel="00D30459">
          <w:delText>ferramentas</w:delText>
        </w:r>
      </w:del>
      <w:bookmarkEnd w:id="1715"/>
    </w:p>
    <w:p w14:paraId="23F55BD2" w14:textId="77777777" w:rsidR="00EC6BA9" w:rsidRPr="00EC6BA9" w:rsidRDefault="00EC6BA9">
      <w:pPr>
        <w:pStyle w:val="Ttulo2"/>
        <w:pPrChange w:id="1718" w:author="ayres major" w:date="2022-04-24T22:45:00Z">
          <w:pPr/>
        </w:pPrChange>
      </w:pPr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lastRenderedPageBreak/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1719" w:name="_Toc101646666"/>
      <w:r>
        <w:lastRenderedPageBreak/>
        <w:t>Tarefas e Atividades</w:t>
      </w:r>
      <w:bookmarkEnd w:id="1719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1720" w:name="_Toc101646667"/>
      <w:r>
        <w:t>Es</w:t>
      </w:r>
      <w:r w:rsidR="00E86E05">
        <w:t>timativa Orçamental</w:t>
      </w:r>
      <w:bookmarkEnd w:id="1720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1721" w:name="_Toc101646668"/>
      <w:r>
        <w:t>Orçamento Final</w:t>
      </w:r>
      <w:bookmarkEnd w:id="1721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1722" w:name="_Toc101646669"/>
      <w:r>
        <w:t>Resultados</w:t>
      </w:r>
      <w:r w:rsidR="00B6416E">
        <w:t xml:space="preserve"> Obtidos</w:t>
      </w:r>
      <w:bookmarkEnd w:id="1722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1723" w:name="_Toc101646670"/>
      <w:r>
        <w:t>Análise dos Resultados</w:t>
      </w:r>
      <w:bookmarkEnd w:id="1723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1724" w:name="_Toc101646671"/>
      <w:r>
        <w:lastRenderedPageBreak/>
        <w:t>Considerações Finais</w:t>
      </w:r>
      <w:bookmarkEnd w:id="1724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1725" w:name="_Toc101646672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1725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1726" w:name="_Toc101646673"/>
      <w:r>
        <w:lastRenderedPageBreak/>
        <w:t>Anexos (Opcional)</w:t>
      </w:r>
      <w:bookmarkEnd w:id="1726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75920" w14:textId="77777777" w:rsidR="00A84067" w:rsidRDefault="00A84067" w:rsidP="00FA3B59">
      <w:pPr>
        <w:spacing w:after="0" w:line="240" w:lineRule="auto"/>
      </w:pPr>
      <w:r>
        <w:separator/>
      </w:r>
    </w:p>
  </w:endnote>
  <w:endnote w:type="continuationSeparator" w:id="0">
    <w:p w14:paraId="38991146" w14:textId="77777777" w:rsidR="00A84067" w:rsidRDefault="00A84067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4108E" w14:textId="77777777" w:rsidR="00A84067" w:rsidRDefault="00A84067" w:rsidP="00FA3B59">
      <w:pPr>
        <w:spacing w:after="0" w:line="240" w:lineRule="auto"/>
      </w:pPr>
      <w:r>
        <w:separator/>
      </w:r>
    </w:p>
  </w:footnote>
  <w:footnote w:type="continuationSeparator" w:id="0">
    <w:p w14:paraId="4C75CB16" w14:textId="77777777" w:rsidR="00A84067" w:rsidRDefault="00A84067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yres major">
    <w15:presenceInfo w15:providerId="Windows Live" w15:userId="8ba6539f6b7035b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revisionView w:markup="0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07ACB"/>
    <w:rsid w:val="00010925"/>
    <w:rsid w:val="00011E85"/>
    <w:rsid w:val="00012DA4"/>
    <w:rsid w:val="00016C16"/>
    <w:rsid w:val="00023F7C"/>
    <w:rsid w:val="000262B7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83991"/>
    <w:rsid w:val="00090213"/>
    <w:rsid w:val="00094947"/>
    <w:rsid w:val="000A4565"/>
    <w:rsid w:val="000B0E75"/>
    <w:rsid w:val="000D71A1"/>
    <w:rsid w:val="000E1108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1EB6"/>
    <w:rsid w:val="00135416"/>
    <w:rsid w:val="00145EB2"/>
    <w:rsid w:val="00152688"/>
    <w:rsid w:val="00153741"/>
    <w:rsid w:val="00160E08"/>
    <w:rsid w:val="001636DA"/>
    <w:rsid w:val="001729BB"/>
    <w:rsid w:val="001875C6"/>
    <w:rsid w:val="001A211F"/>
    <w:rsid w:val="001A5B77"/>
    <w:rsid w:val="001A78C6"/>
    <w:rsid w:val="001B0421"/>
    <w:rsid w:val="001B27C7"/>
    <w:rsid w:val="001C53EF"/>
    <w:rsid w:val="001C66E3"/>
    <w:rsid w:val="001D0EFC"/>
    <w:rsid w:val="001D2E62"/>
    <w:rsid w:val="001E4DF6"/>
    <w:rsid w:val="00202CAC"/>
    <w:rsid w:val="00205E34"/>
    <w:rsid w:val="00206ACF"/>
    <w:rsid w:val="00210575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265FF"/>
    <w:rsid w:val="0032705B"/>
    <w:rsid w:val="00330FFF"/>
    <w:rsid w:val="003351C7"/>
    <w:rsid w:val="00342707"/>
    <w:rsid w:val="0034382E"/>
    <w:rsid w:val="00345A9A"/>
    <w:rsid w:val="0034660B"/>
    <w:rsid w:val="003525AC"/>
    <w:rsid w:val="003530F4"/>
    <w:rsid w:val="003538F9"/>
    <w:rsid w:val="00371243"/>
    <w:rsid w:val="0037544E"/>
    <w:rsid w:val="00376715"/>
    <w:rsid w:val="0038279F"/>
    <w:rsid w:val="00382D62"/>
    <w:rsid w:val="0038670B"/>
    <w:rsid w:val="003909D0"/>
    <w:rsid w:val="003926B3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791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3EEF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E1529"/>
    <w:rsid w:val="004E4D98"/>
    <w:rsid w:val="004F36E2"/>
    <w:rsid w:val="004F5463"/>
    <w:rsid w:val="00500D7F"/>
    <w:rsid w:val="0051008E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84F22"/>
    <w:rsid w:val="0058755E"/>
    <w:rsid w:val="00587671"/>
    <w:rsid w:val="00591E10"/>
    <w:rsid w:val="0059216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C5D2E"/>
    <w:rsid w:val="005D7CFD"/>
    <w:rsid w:val="005E0765"/>
    <w:rsid w:val="005F48FB"/>
    <w:rsid w:val="005F4945"/>
    <w:rsid w:val="00606355"/>
    <w:rsid w:val="00616356"/>
    <w:rsid w:val="00623CE4"/>
    <w:rsid w:val="00632457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0DD4"/>
    <w:rsid w:val="0072203C"/>
    <w:rsid w:val="00722C4E"/>
    <w:rsid w:val="00731ABF"/>
    <w:rsid w:val="007373C8"/>
    <w:rsid w:val="0074454E"/>
    <w:rsid w:val="00750BF4"/>
    <w:rsid w:val="007517DA"/>
    <w:rsid w:val="00752F15"/>
    <w:rsid w:val="007725FA"/>
    <w:rsid w:val="00775493"/>
    <w:rsid w:val="00784C4A"/>
    <w:rsid w:val="0079249C"/>
    <w:rsid w:val="00792EDC"/>
    <w:rsid w:val="007948EC"/>
    <w:rsid w:val="00794B4A"/>
    <w:rsid w:val="007A08B4"/>
    <w:rsid w:val="007A2BB1"/>
    <w:rsid w:val="007A5946"/>
    <w:rsid w:val="007B1718"/>
    <w:rsid w:val="007B5E4F"/>
    <w:rsid w:val="007B63FB"/>
    <w:rsid w:val="007C69F4"/>
    <w:rsid w:val="007D11D5"/>
    <w:rsid w:val="007D274F"/>
    <w:rsid w:val="007D2989"/>
    <w:rsid w:val="007D2B1E"/>
    <w:rsid w:val="007D70DC"/>
    <w:rsid w:val="007E52E5"/>
    <w:rsid w:val="007F2375"/>
    <w:rsid w:val="007F36AD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2026"/>
    <w:rsid w:val="008A54F3"/>
    <w:rsid w:val="008A5E87"/>
    <w:rsid w:val="008A69E4"/>
    <w:rsid w:val="008B0E81"/>
    <w:rsid w:val="008B210D"/>
    <w:rsid w:val="008B328F"/>
    <w:rsid w:val="008B32F6"/>
    <w:rsid w:val="008C27D8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41F4"/>
    <w:rsid w:val="0095757D"/>
    <w:rsid w:val="00961715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1D3B"/>
    <w:rsid w:val="009E685D"/>
    <w:rsid w:val="009E7269"/>
    <w:rsid w:val="009E76C5"/>
    <w:rsid w:val="00A00B36"/>
    <w:rsid w:val="00A0309C"/>
    <w:rsid w:val="00A212A3"/>
    <w:rsid w:val="00A24046"/>
    <w:rsid w:val="00A2536F"/>
    <w:rsid w:val="00A367FD"/>
    <w:rsid w:val="00A41876"/>
    <w:rsid w:val="00A42F5B"/>
    <w:rsid w:val="00A6040B"/>
    <w:rsid w:val="00A62732"/>
    <w:rsid w:val="00A7090D"/>
    <w:rsid w:val="00A737E6"/>
    <w:rsid w:val="00A77C7E"/>
    <w:rsid w:val="00A834F7"/>
    <w:rsid w:val="00A84067"/>
    <w:rsid w:val="00A904DA"/>
    <w:rsid w:val="00A9130D"/>
    <w:rsid w:val="00A91FE0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40046"/>
    <w:rsid w:val="00B4042A"/>
    <w:rsid w:val="00B4206E"/>
    <w:rsid w:val="00B44411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5A59"/>
    <w:rsid w:val="00BE5AFD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3F52"/>
    <w:rsid w:val="00CC634E"/>
    <w:rsid w:val="00CD09D6"/>
    <w:rsid w:val="00CD10BC"/>
    <w:rsid w:val="00CE75AA"/>
    <w:rsid w:val="00CF04FA"/>
    <w:rsid w:val="00CF255A"/>
    <w:rsid w:val="00CF66F4"/>
    <w:rsid w:val="00D02B8E"/>
    <w:rsid w:val="00D02F1F"/>
    <w:rsid w:val="00D11757"/>
    <w:rsid w:val="00D12A04"/>
    <w:rsid w:val="00D20D6C"/>
    <w:rsid w:val="00D246DA"/>
    <w:rsid w:val="00D27035"/>
    <w:rsid w:val="00D30297"/>
    <w:rsid w:val="00D30459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862C1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841"/>
    <w:rsid w:val="00E42961"/>
    <w:rsid w:val="00E45B80"/>
    <w:rsid w:val="00E47A0F"/>
    <w:rsid w:val="00E53BB9"/>
    <w:rsid w:val="00E55CA5"/>
    <w:rsid w:val="00E64144"/>
    <w:rsid w:val="00E65710"/>
    <w:rsid w:val="00E67CC4"/>
    <w:rsid w:val="00E7346A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3D"/>
    <w:rsid w:val="00F20F40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86CC6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microsoft.com/office/2011/relationships/people" Target="peop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4190F"/>
    <w:rsid w:val="001735AA"/>
    <w:rsid w:val="001D6035"/>
    <w:rsid w:val="00207216"/>
    <w:rsid w:val="002F630D"/>
    <w:rsid w:val="00320439"/>
    <w:rsid w:val="00332A5A"/>
    <w:rsid w:val="00336410"/>
    <w:rsid w:val="00364D5A"/>
    <w:rsid w:val="00366EFA"/>
    <w:rsid w:val="00375260"/>
    <w:rsid w:val="003800FD"/>
    <w:rsid w:val="0038738B"/>
    <w:rsid w:val="00407EBD"/>
    <w:rsid w:val="0042669C"/>
    <w:rsid w:val="004338E0"/>
    <w:rsid w:val="00453CF5"/>
    <w:rsid w:val="005808EF"/>
    <w:rsid w:val="005B61A3"/>
    <w:rsid w:val="005C5E07"/>
    <w:rsid w:val="005F5C84"/>
    <w:rsid w:val="00656384"/>
    <w:rsid w:val="006E0217"/>
    <w:rsid w:val="007216ED"/>
    <w:rsid w:val="00725F14"/>
    <w:rsid w:val="0074078B"/>
    <w:rsid w:val="00925528"/>
    <w:rsid w:val="00A64B73"/>
    <w:rsid w:val="00A82093"/>
    <w:rsid w:val="00B41ADC"/>
    <w:rsid w:val="00B62948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66D32"/>
    <w:rsid w:val="00E752C2"/>
    <w:rsid w:val="00EF725C"/>
    <w:rsid w:val="00F53906"/>
    <w:rsid w:val="00F829A5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2777</TotalTime>
  <Pages>1</Pages>
  <Words>6028</Words>
  <Characters>34364</Characters>
  <Application>Microsoft Office Word</Application>
  <DocSecurity>0</DocSecurity>
  <Lines>286</Lines>
  <Paragraphs>80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54</cp:revision>
  <dcterms:created xsi:type="dcterms:W3CDTF">2017-10-19T18:23:00Z</dcterms:created>
  <dcterms:modified xsi:type="dcterms:W3CDTF">2022-04-26T11:22:00Z</dcterms:modified>
</cp:coreProperties>
</file>