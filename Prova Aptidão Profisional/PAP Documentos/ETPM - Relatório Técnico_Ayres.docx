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5C0B6" w14:textId="77777777" w:rsidR="00F07AD8" w:rsidRPr="00F94BD3" w:rsidRDefault="00F07AD8" w:rsidP="00932296">
      <w:pPr>
        <w:spacing w:line="240" w:lineRule="auto"/>
      </w:pPr>
    </w:p>
    <w:sdt>
      <w:sdtPr>
        <w:rPr>
          <w:rStyle w:val="TextodeCapaChar"/>
        </w:rPr>
        <w:alias w:val="Nome do Curso"/>
        <w:tag w:val="Nome do Curso"/>
        <w:id w:val="-2084904294"/>
        <w:lock w:val="sdtLocked"/>
        <w:placeholder>
          <w:docPart w:val="A95C5F968CDF48BE8B827450708797E0"/>
        </w:placeholder>
        <w:dropDownList>
          <w:listItem w:displayText="Escolha o Curso" w:value="Escolha o Curso"/>
          <w:listItem w:displayText="Técnico de Apoio à Infância" w:value="Técnico de Apoio à Infância"/>
          <w:listItem w:displayText="Técnico de Gestão de Equipamentos Informáticos" w:value="Técnico de Gestão de Equipamentos Informáticos"/>
          <w:listItem w:displayText="Técnico de Eletrónica, Automação e Computadores" w:value="Técnico de Eletrónica, Automação e Computadores"/>
          <w:listItem w:displayText="Técnico de Comunicação, Marketing, Relações Públicas e Publicidade" w:value="Técnico de Comunicação, Marketing, Relações Públicas e Publicidade"/>
          <w:listItem w:displayText="Técnico de Mecatrónica" w:value="Técnico de Mecatrónica"/>
          <w:listItem w:displayText="Técnico de Restauração - Variante Cozinha/Pastelaria" w:value="Técnico de Restauração - Variante Cozinha/Pastelaria"/>
          <w:listItem w:displayText="Técnico de Massagem Estética e Bem Estar" w:value="Técnico de Massagem Estética e Bem Estar"/>
          <w:listItem w:displayText="Técnico de Organização de Eventos" w:value="Técnico de Organização de Eventos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24AEDFA9" w14:textId="419C4CD9" w:rsidR="00FA3B59" w:rsidRPr="00F94BD3" w:rsidRDefault="0049277B" w:rsidP="00932296">
          <w:pPr>
            <w:spacing w:line="240" w:lineRule="auto"/>
            <w:jc w:val="center"/>
          </w:pPr>
          <w:r>
            <w:rPr>
              <w:rStyle w:val="TextodeCapaChar"/>
            </w:rPr>
            <w:t>Técnico de Eletrónica, Automação e Computadores</w:t>
          </w:r>
        </w:p>
      </w:sdtContent>
    </w:sdt>
    <w:p w14:paraId="63C70C31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ipo de Relatório"/>
        <w:tag w:val="Tipo de Relatório"/>
        <w:id w:val="1951583636"/>
        <w:placeholder>
          <w:docPart w:val="DefaultPlaceholder_1081868575"/>
        </w:placeholder>
        <w:dropDownList>
          <w:listItem w:displayText="Relatório" w:value="Relatório"/>
          <w:listItem w:displayText="Relatório Técnico" w:value="Relatório Técnico"/>
          <w:listItem w:displayText="Prova de Aptidão Profissional" w:value="Prova de Aptidão Profissional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662B9DAC" w14:textId="77777777" w:rsidR="00FA3B59" w:rsidRPr="00F94BD3" w:rsidRDefault="005D7CFD" w:rsidP="00932296">
          <w:pPr>
            <w:spacing w:line="240" w:lineRule="auto"/>
            <w:jc w:val="center"/>
          </w:pPr>
          <w:r>
            <w:rPr>
              <w:rStyle w:val="TextodeCapaChar"/>
            </w:rPr>
            <w:t>Prova de Aptidão Profissional</w:t>
          </w:r>
        </w:p>
      </w:sdtContent>
    </w:sdt>
    <w:p w14:paraId="324CC293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ítulo do Trabalho"/>
        <w:tag w:val="Título do Trabalho"/>
        <w:id w:val="390698007"/>
        <w:placeholder>
          <w:docPart w:val="DefaultPlaceholder_1081868574"/>
        </w:placeholder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45D15B3E" w14:textId="77777777" w:rsidR="00FA3B59" w:rsidRPr="00205E34" w:rsidRDefault="00205E34" w:rsidP="00932296">
          <w:pPr>
            <w:spacing w:line="240" w:lineRule="auto"/>
            <w:jc w:val="center"/>
          </w:pPr>
          <w:r>
            <w:rPr>
              <w:rStyle w:val="TextodeCapaChar"/>
            </w:rPr>
            <w:t>Título do Trabalho</w:t>
          </w:r>
        </w:p>
      </w:sdtContent>
    </w:sdt>
    <w:p w14:paraId="0BA62B33" w14:textId="79EC9505" w:rsidR="00FA3B59" w:rsidRPr="00423C2A" w:rsidRDefault="00992948" w:rsidP="00932296">
      <w:pPr>
        <w:pStyle w:val="TextodeCapa"/>
        <w:spacing w:line="240" w:lineRule="auto"/>
      </w:pPr>
      <w:r w:rsidRPr="00423C2A">
        <w:t>Triénio d</w:t>
      </w:r>
      <w:r w:rsidR="00423C2A" w:rsidRPr="00423C2A">
        <w:t>e 20</w:t>
      </w:r>
      <w:sdt>
        <w:sdtPr>
          <w:rPr>
            <w:rStyle w:val="TextodeCapaChar"/>
            <w:b/>
          </w:rPr>
          <w:alias w:val="Triénio de início"/>
          <w:tag w:val="Triénio de início"/>
          <w:id w:val="59530154"/>
          <w:lock w:val="sdtLocked"/>
          <w:placeholder>
            <w:docPart w:val="DefaultPlaceholder_1081868575"/>
          </w:placeholder>
          <w:dropDownList>
            <w:listItem w:displayText="12" w:value="12"/>
            <w:listItem w:displayText="13" w:value="13"/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A0F51">
            <w:rPr>
              <w:rStyle w:val="TextodeCapaChar"/>
              <w:b/>
            </w:rPr>
            <w:t>18</w:t>
          </w:r>
        </w:sdtContent>
      </w:sdt>
      <w:r w:rsidR="00423C2A">
        <w:t>/20</w:t>
      </w:r>
      <w:sdt>
        <w:sdtPr>
          <w:rPr>
            <w:rStyle w:val="TextodeCapaChar"/>
            <w:b/>
          </w:rPr>
          <w:alias w:val="Triénio de início"/>
          <w:tag w:val="Triénio de início"/>
          <w:id w:val="912740941"/>
          <w:placeholder>
            <w:docPart w:val="55265851A8274CA8B30677873B8546A4"/>
          </w:placeholder>
          <w:dropDownList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  <w:listItem w:displayText="23" w:value="23"/>
            <w:listItem w:displayText="24" w:value="24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A0F51">
            <w:rPr>
              <w:rStyle w:val="TextodeCapaChar"/>
              <w:b/>
            </w:rPr>
            <w:t>21</w:t>
          </w:r>
        </w:sdtContent>
      </w:sdt>
    </w:p>
    <w:p w14:paraId="00D3F68F" w14:textId="77777777" w:rsidR="00C427A9" w:rsidRPr="00423C2A" w:rsidRDefault="00C427A9" w:rsidP="00932296">
      <w:pPr>
        <w:spacing w:line="240" w:lineRule="auto"/>
      </w:pPr>
    </w:p>
    <w:sdt>
      <w:sdtPr>
        <w:alias w:val="Imagem"/>
        <w:tag w:val="Imagem"/>
        <w:id w:val="-1385939389"/>
        <w:picture/>
      </w:sdtPr>
      <w:sdtEndPr/>
      <w:sdtContent>
        <w:p w14:paraId="5EA673CF" w14:textId="77777777" w:rsidR="00623CE4" w:rsidRDefault="00623CE4" w:rsidP="00932296">
          <w:pPr>
            <w:spacing w:line="240" w:lineRule="auto"/>
            <w:jc w:val="center"/>
          </w:pPr>
          <w:r>
            <w:rPr>
              <w:noProof/>
              <w:lang w:eastAsia="pt-PT"/>
            </w:rPr>
            <w:drawing>
              <wp:inline distT="0" distB="0" distL="0" distR="0" wp14:anchorId="2AE1063F" wp14:editId="732BE38F">
                <wp:extent cx="2521528" cy="2522484"/>
                <wp:effectExtent l="0" t="0" r="0" b="0"/>
                <wp:docPr id="10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26629" cy="25275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2B5BE51" w14:textId="77777777" w:rsidR="00803A84" w:rsidRDefault="00803A84" w:rsidP="00932296">
      <w:pPr>
        <w:spacing w:line="240" w:lineRule="auto"/>
      </w:pPr>
    </w:p>
    <w:p w14:paraId="015300DF" w14:textId="40E4C312" w:rsidR="00FA3B59" w:rsidRPr="00C14717" w:rsidRDefault="00932296" w:rsidP="00932296">
      <w:pPr>
        <w:pStyle w:val="TextodeCapa"/>
        <w:spacing w:line="240" w:lineRule="auto"/>
      </w:pPr>
      <w:r w:rsidRPr="00C14717">
        <w:t>Autor:</w:t>
      </w:r>
    </w:p>
    <w:sdt>
      <w:sdtPr>
        <w:rPr>
          <w:rStyle w:val="TextodeCapaChar"/>
          <w:b/>
          <w:smallCaps/>
        </w:rPr>
        <w:alias w:val="Nome(s) do(s) autor(res)"/>
        <w:tag w:val="Nome(s) do(s) autor(res)"/>
        <w:id w:val="702057104"/>
        <w15:repeatingSection>
          <w15:sectionTitle w:val="Nome(s) do(s) autor(res)"/>
        </w15:repeatingSection>
      </w:sdtPr>
      <w:sdtEndPr>
        <w:rPr>
          <w:rStyle w:val="TextodeCapaChar"/>
        </w:rPr>
      </w:sdtEndPr>
      <w:sdtContent>
        <w:sdt>
          <w:sdtPr>
            <w:rPr>
              <w:rStyle w:val="TextodeCapaChar"/>
              <w:b/>
              <w:smallCaps/>
            </w:rPr>
            <w:id w:val="-1746879265"/>
            <w:placeholder>
              <w:docPart w:val="DefaultPlaceholder_1081868578"/>
            </w:placeholder>
            <w15:repeatingSectionItem/>
          </w:sdtPr>
          <w:sdtEndPr>
            <w:rPr>
              <w:rStyle w:val="TextodeCapaChar"/>
            </w:rPr>
          </w:sdtEndPr>
          <w:sdtContent>
            <w:p w14:paraId="68551D83" w14:textId="175C1D14" w:rsidR="00932296" w:rsidRPr="000F1443" w:rsidRDefault="001D2E62" w:rsidP="000F1443">
              <w:pPr>
                <w:pStyle w:val="TextodeCapa"/>
              </w:pPr>
              <w:r w:rsidRPr="001D2E62">
                <w:rPr>
                  <w:rStyle w:val="TextodeCapaChar"/>
                  <w:b/>
                  <w:smallCaps/>
                </w:rPr>
                <w:t>Ayres Major</w:t>
              </w:r>
              <w:r w:rsidR="00320201">
                <w:rPr>
                  <w:rStyle w:val="TextodeCapaChar"/>
                  <w:b/>
                  <w:smallCaps/>
                </w:rPr>
                <w:t xml:space="preserve"> Nº4</w:t>
              </w:r>
            </w:p>
          </w:sdtContent>
        </w:sdt>
      </w:sdtContent>
    </w:sdt>
    <w:p w14:paraId="245A14C4" w14:textId="77777777" w:rsidR="006B45E4" w:rsidRDefault="006B45E4" w:rsidP="00932296">
      <w:pPr>
        <w:pStyle w:val="TextodeCapa"/>
        <w:spacing w:line="240" w:lineRule="auto"/>
      </w:pPr>
    </w:p>
    <w:p w14:paraId="2EDB70E8" w14:textId="77777777" w:rsidR="00FA3B59" w:rsidRDefault="007F36AD" w:rsidP="00932296">
      <w:pPr>
        <w:pStyle w:val="TextodeCapa"/>
        <w:spacing w:line="240" w:lineRule="auto"/>
      </w:pPr>
      <w:r>
        <w:t>Professor Orientador:</w:t>
      </w:r>
    </w:p>
    <w:sdt>
      <w:sdtPr>
        <w:rPr>
          <w:rStyle w:val="TextodeCapaChar"/>
          <w:b/>
          <w:smallCaps/>
        </w:rPr>
        <w:alias w:val="Nome do Professor Orientador"/>
        <w:tag w:val="Nome do Professor Orientador"/>
        <w:id w:val="-88548108"/>
        <w:placeholder>
          <w:docPart w:val="DefaultPlaceholder_1081868574"/>
        </w:placeholder>
      </w:sdtPr>
      <w:sdtEndPr>
        <w:rPr>
          <w:rStyle w:val="Tipodeletrapredefinidodopargrafo"/>
        </w:rPr>
      </w:sdtEndPr>
      <w:sdtContent>
        <w:p w14:paraId="3387359F" w14:textId="364BF190" w:rsidR="00C72CE7" w:rsidRPr="00324289" w:rsidRDefault="000673E7" w:rsidP="00324289">
          <w:pPr>
            <w:pStyle w:val="TextodeCapa"/>
          </w:pPr>
          <w:r>
            <w:rPr>
              <w:rStyle w:val="TextodeCapaChar"/>
              <w:b/>
              <w:smallCaps/>
            </w:rPr>
            <w:t>Hugo António</w:t>
          </w:r>
        </w:p>
      </w:sdtContent>
    </w:sdt>
    <w:p w14:paraId="6520D739" w14:textId="4C0C301A" w:rsidR="007F36AD" w:rsidRDefault="007F36AD" w:rsidP="00932296">
      <w:pPr>
        <w:spacing w:line="240" w:lineRule="auto"/>
      </w:pPr>
    </w:p>
    <w:p w14:paraId="0A9E2EB0" w14:textId="7171D639" w:rsidR="006516A2" w:rsidRDefault="006516A2" w:rsidP="00932296">
      <w:pPr>
        <w:spacing w:line="240" w:lineRule="auto"/>
      </w:pPr>
    </w:p>
    <w:p w14:paraId="42C428A0" w14:textId="77777777" w:rsidR="00B86427" w:rsidRDefault="00B86427" w:rsidP="00932296">
      <w:pPr>
        <w:spacing w:line="240" w:lineRule="auto"/>
      </w:pPr>
    </w:p>
    <w:p w14:paraId="604C2DDB" w14:textId="77777777" w:rsidR="006516A2" w:rsidRPr="007F36AD" w:rsidRDefault="006516A2" w:rsidP="00932296">
      <w:pPr>
        <w:spacing w:line="240" w:lineRule="auto"/>
      </w:pPr>
    </w:p>
    <w:p w14:paraId="37ED83F8" w14:textId="3233DFA7" w:rsidR="00FF77ED" w:rsidRDefault="00FA3B59" w:rsidP="00932296">
      <w:pPr>
        <w:spacing w:line="240" w:lineRule="auto"/>
        <w:jc w:val="center"/>
      </w:pPr>
      <w:r>
        <w:t xml:space="preserve">Escola Técnica e </w:t>
      </w:r>
      <w:r w:rsidR="0010093D">
        <w:t xml:space="preserve">Profissional de Mafra, </w:t>
      </w:r>
      <w:sdt>
        <w:sdtPr>
          <w:alias w:val="[XX] de [mês] de 20[XX]"/>
          <w:tag w:val="[XX] de [mês] de 20[XX]"/>
          <w:id w:val="-2058237784"/>
          <w:placeholder>
            <w:docPart w:val="B0A69BA40E124CB3944B4C2375FA2FB1"/>
          </w:placeholder>
          <w:date w:fullDate="2021-05-31T00:00:00Z">
            <w:dateFormat w:val="d' de 'MMMM' de 'yyyy"/>
            <w:lid w:val="pt-PT"/>
            <w:storeMappedDataAs w:val="dateTime"/>
            <w:calendar w:val="gregorian"/>
          </w:date>
        </w:sdtPr>
        <w:sdtEndPr/>
        <w:sdtContent>
          <w:r w:rsidR="006516A2">
            <w:t>31 de maio de 2021</w:t>
          </w:r>
        </w:sdtContent>
      </w:sdt>
    </w:p>
    <w:p w14:paraId="66267558" w14:textId="7A27C8A1" w:rsidR="0049277B" w:rsidRPr="0049277B" w:rsidRDefault="0049277B" w:rsidP="0049277B">
      <w:pPr>
        <w:tabs>
          <w:tab w:val="center" w:pos="4535"/>
        </w:tabs>
        <w:sectPr w:rsidR="0049277B" w:rsidRPr="0049277B" w:rsidSect="007C69F4">
          <w:headerReference w:type="default" r:id="rId9"/>
          <w:footerReference w:type="default" r:id="rId10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sdt>
      <w:sdtPr>
        <w:rPr>
          <w:b w:val="0"/>
          <w:smallCaps w:val="0"/>
          <w:sz w:val="24"/>
          <w:szCs w:val="22"/>
        </w:rPr>
        <w:id w:val="1153389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C70954C" w14:textId="77777777" w:rsidR="003D5E6B" w:rsidRDefault="003D5E6B" w:rsidP="003D5E6B">
          <w:pPr>
            <w:pStyle w:val="TextodeCapa"/>
            <w:jc w:val="left"/>
          </w:pPr>
          <w:r>
            <w:t>Índice</w:t>
          </w:r>
        </w:p>
        <w:p w14:paraId="7D0D1C6F" w14:textId="4F159605" w:rsidR="00D12A04" w:rsidRDefault="003D5E6B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646642" w:history="1">
            <w:r w:rsidR="00D12A04" w:rsidRPr="0059055A">
              <w:rPr>
                <w:rStyle w:val="Hiperligao"/>
                <w:noProof/>
              </w:rPr>
              <w:t>Índice de Figuras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_Toc101646642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iii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7B08BF50" w14:textId="193AF68A" w:rsidR="00D12A04" w:rsidRDefault="00E7346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3" w:history="1">
            <w:r w:rsidR="00D12A04" w:rsidRPr="0059055A">
              <w:rPr>
                <w:rStyle w:val="Hiperligao"/>
                <w:noProof/>
              </w:rPr>
              <w:t>Índice de Tabelas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_Toc101646643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iv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19A05CF8" w14:textId="2346CE55" w:rsidR="00D12A04" w:rsidRDefault="00E7346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4" w:history="1">
            <w:r w:rsidR="00D12A04" w:rsidRPr="0059055A">
              <w:rPr>
                <w:rStyle w:val="Hiperligao"/>
                <w:noProof/>
              </w:rPr>
              <w:t>Agradecimentos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_Toc101646644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v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81B6824" w14:textId="00E9EBB7" w:rsidR="00D12A04" w:rsidRDefault="00E7346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5" w:history="1">
            <w:r w:rsidR="00D12A04" w:rsidRPr="0059055A">
              <w:rPr>
                <w:rStyle w:val="Hiperligao"/>
                <w:noProof/>
              </w:rPr>
              <w:t>Resumo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_Toc101646645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vi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0E7702F3" w14:textId="04321231" w:rsidR="00D12A04" w:rsidRDefault="00E7346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6" w:history="1">
            <w:r w:rsidR="00D12A04" w:rsidRPr="0059055A">
              <w:rPr>
                <w:rStyle w:val="Hiperligao"/>
                <w:noProof/>
              </w:rPr>
              <w:t>Abstract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_Toc101646646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vii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06B8DDE7" w14:textId="5738E64E" w:rsidR="00D12A04" w:rsidRDefault="00E7346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7" w:history="1">
            <w:r w:rsidR="00D12A04" w:rsidRPr="0059055A">
              <w:rPr>
                <w:rStyle w:val="Hiperligao"/>
                <w:noProof/>
              </w:rPr>
              <w:t>Simbologia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_Toc101646647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viii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7D258E2D" w14:textId="0D4D4C11" w:rsidR="00D12A04" w:rsidRDefault="00E7346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8" w:history="1">
            <w:r w:rsidR="00D12A04" w:rsidRPr="0059055A">
              <w:rPr>
                <w:rStyle w:val="Hiperligao"/>
                <w:noProof/>
              </w:rPr>
              <w:t>1 - Introdução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_Toc101646648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24CC5B72" w14:textId="3C5342D3" w:rsidR="00D12A04" w:rsidRDefault="00E7346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9" w:history="1">
            <w:r w:rsidR="00D12A04" w:rsidRPr="0059055A">
              <w:rPr>
                <w:rStyle w:val="Hiperligao"/>
                <w:noProof/>
              </w:rPr>
              <w:t>2 - Escolha e Fundamentação do Projeto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_Toc101646649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2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4EDCEB12" w14:textId="345CB324" w:rsidR="00D12A04" w:rsidRDefault="00E7346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0" w:history="1">
            <w:r w:rsidR="00D12A04" w:rsidRPr="0059055A">
              <w:rPr>
                <w:rStyle w:val="Hiperligao"/>
                <w:noProof/>
              </w:rPr>
              <w:t>2.1. Conceção do Projeto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_Toc101646650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2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0C32F665" w14:textId="6D56D365" w:rsidR="00D12A04" w:rsidRDefault="00E7346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1" w:history="1">
            <w:r w:rsidR="00D12A04" w:rsidRPr="0059055A">
              <w:rPr>
                <w:rStyle w:val="Hiperligao"/>
                <w:noProof/>
              </w:rPr>
              <w:t>3 - Fases de Desenvolvimento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_Toc101646651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1A2346E7" w14:textId="346C61A4" w:rsidR="00D12A04" w:rsidRDefault="00E7346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2" w:history="1">
            <w:r w:rsidR="00D12A04" w:rsidRPr="0059055A">
              <w:rPr>
                <w:rStyle w:val="Hiperligao"/>
                <w:noProof/>
              </w:rPr>
              <w:t>3.1. As linguagens utilizadas.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_Toc101646652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5663C6F6" w14:textId="3933F9F3" w:rsidR="00D12A04" w:rsidRDefault="00E7346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3" w:history="1">
            <w:r w:rsidR="00D12A04" w:rsidRPr="0059055A">
              <w:rPr>
                <w:rStyle w:val="Hiperligao"/>
                <w:noProof/>
              </w:rPr>
              <w:t>3.1.1. Python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_Toc101646653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4CD4AA4D" w14:textId="567B38A9" w:rsidR="00D12A04" w:rsidRDefault="00E7346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4" w:history="1">
            <w:r w:rsidR="00D12A04" w:rsidRPr="0059055A">
              <w:rPr>
                <w:rStyle w:val="Hiperligao"/>
                <w:noProof/>
              </w:rPr>
              <w:t>3.1.2. JavaScript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_Toc101646654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15962B22" w14:textId="2D147543" w:rsidR="00D12A04" w:rsidRDefault="00E7346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5" w:history="1">
            <w:r w:rsidR="00D12A04" w:rsidRPr="0059055A">
              <w:rPr>
                <w:rStyle w:val="Hiperligao"/>
                <w:noProof/>
              </w:rPr>
              <w:t>3.1.3. HTML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_Toc101646655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D01850D" w14:textId="11775556" w:rsidR="00D12A04" w:rsidRDefault="00E7346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6" w:history="1">
            <w:r w:rsidR="00D12A04" w:rsidRPr="0059055A">
              <w:rPr>
                <w:rStyle w:val="Hiperligao"/>
                <w:noProof/>
              </w:rPr>
              <w:t>3.1.4. CSS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_Toc101646656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7E5A2B6C" w14:textId="448D3DA4" w:rsidR="00D12A04" w:rsidRDefault="00E7346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7" w:history="1">
            <w:r w:rsidR="00D12A04" w:rsidRPr="0059055A">
              <w:rPr>
                <w:rStyle w:val="Hiperligao"/>
                <w:noProof/>
              </w:rPr>
              <w:t>3.2. O Site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_Toc101646657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6440B70F" w14:textId="617BDB7C" w:rsidR="00D12A04" w:rsidRDefault="00E7346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8" w:history="1">
            <w:r w:rsidR="00D12A04" w:rsidRPr="0059055A">
              <w:rPr>
                <w:rStyle w:val="Hiperligao"/>
                <w:noProof/>
              </w:rPr>
              <w:t>3.2.1. Cores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_Toc101646658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4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21BB98C9" w14:textId="02BCC71C" w:rsidR="00D12A04" w:rsidRDefault="00E7346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9" w:history="1">
            <w:r w:rsidR="00D12A04" w:rsidRPr="0059055A">
              <w:rPr>
                <w:rStyle w:val="Hiperligao"/>
                <w:noProof/>
              </w:rPr>
              <w:t>3.2.2. Logotipo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_Toc101646659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4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4E124CC" w14:textId="22A2ADCB" w:rsidR="00D12A04" w:rsidRDefault="00E7346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0" w:history="1">
            <w:r w:rsidR="00D12A04" w:rsidRPr="0059055A">
              <w:rPr>
                <w:rStyle w:val="Hiperligao"/>
                <w:noProof/>
              </w:rPr>
              <w:t>3.2.3.</w:t>
            </w:r>
            <w:r w:rsidR="00D12A04" w:rsidRPr="0059055A">
              <w:rPr>
                <w:rStyle w:val="Hiperligao"/>
                <w:i/>
                <w:iCs/>
                <w:noProof/>
              </w:rPr>
              <w:t xml:space="preserve"> Layout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_Toc101646660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6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C4D6E6A" w14:textId="18AE08E1" w:rsidR="00D12A04" w:rsidRDefault="00E7346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1" w:history="1">
            <w:r w:rsidR="00D12A04" w:rsidRPr="0059055A">
              <w:rPr>
                <w:rStyle w:val="Hiperligao"/>
                <w:noProof/>
              </w:rPr>
              <w:t>3.2.4. Atuação do HTML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_Toc101646661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6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0191BD37" w14:textId="5C4DC110" w:rsidR="00D12A04" w:rsidRDefault="00E7346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2" w:history="1">
            <w:r w:rsidR="00D12A04" w:rsidRPr="0059055A">
              <w:rPr>
                <w:rStyle w:val="Hiperligao"/>
                <w:noProof/>
              </w:rPr>
              <w:t>3.3. Os programas selecionados.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_Toc101646662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6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4F149F40" w14:textId="3E26A367" w:rsidR="00D12A04" w:rsidRDefault="00E7346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3" w:history="1">
            <w:r w:rsidR="00D12A04" w:rsidRPr="0059055A">
              <w:rPr>
                <w:rStyle w:val="Hiperligao"/>
                <w:noProof/>
              </w:rPr>
              <w:t>3.3.1. Pedra Papel Tesoura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_Toc101646663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7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652E43E6" w14:textId="1DB5BE9E" w:rsidR="00D12A04" w:rsidRDefault="00E7346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4" w:history="1">
            <w:r w:rsidR="00D12A04" w:rsidRPr="0059055A">
              <w:rPr>
                <w:rStyle w:val="Hiperligao"/>
                <w:noProof/>
              </w:rPr>
              <w:t>3.4. Lista de Material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_Toc101646664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12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AEFB834" w14:textId="21BF43EE" w:rsidR="00D12A04" w:rsidRDefault="00E7346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5" w:history="1">
            <w:r w:rsidR="00D12A04" w:rsidRPr="0059055A">
              <w:rPr>
                <w:rStyle w:val="Hiperligao"/>
                <w:noProof/>
              </w:rPr>
              <w:t>3.5. Lista de ferramentas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_Toc101646665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197A8114" w14:textId="2D24A455" w:rsidR="00D12A04" w:rsidRDefault="00E7346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6" w:history="1">
            <w:r w:rsidR="00D12A04" w:rsidRPr="0059055A">
              <w:rPr>
                <w:rStyle w:val="Hiperligao"/>
                <w:noProof/>
              </w:rPr>
              <w:t>3.6. Tarefas e Atividades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_Toc101646666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15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0BB69C1C" w14:textId="7DD74E4F" w:rsidR="00D12A04" w:rsidRDefault="00E7346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7" w:history="1">
            <w:r w:rsidR="00D12A04" w:rsidRPr="0059055A">
              <w:rPr>
                <w:rStyle w:val="Hiperligao"/>
                <w:noProof/>
              </w:rPr>
              <w:t>3.7. Estimativa Orçamental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_Toc101646667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15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778F885A" w14:textId="3CA0BD0C" w:rsidR="00D12A04" w:rsidRDefault="00E7346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8" w:history="1">
            <w:r w:rsidR="00D12A04" w:rsidRPr="0059055A">
              <w:rPr>
                <w:rStyle w:val="Hiperligao"/>
                <w:noProof/>
              </w:rPr>
              <w:t>3.8. Orçamento Final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_Toc101646668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15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586EEF03" w14:textId="67C16352" w:rsidR="00D12A04" w:rsidRDefault="00E7346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9" w:history="1">
            <w:r w:rsidR="00D12A04" w:rsidRPr="0059055A">
              <w:rPr>
                <w:rStyle w:val="Hiperligao"/>
                <w:noProof/>
              </w:rPr>
              <w:t>3.9. Resultados Obtidos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_Toc101646669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15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2D42BEB" w14:textId="35B9979F" w:rsidR="00D12A04" w:rsidRDefault="00E7346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70" w:history="1">
            <w:r w:rsidR="00D12A04" w:rsidRPr="0059055A">
              <w:rPr>
                <w:rStyle w:val="Hiperligao"/>
                <w:noProof/>
              </w:rPr>
              <w:t>3.10. Análise dos Resultados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_Toc101646670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15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10A5AA72" w14:textId="0CA070F1" w:rsidR="00D12A04" w:rsidRDefault="00E7346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71" w:history="1">
            <w:r w:rsidR="00D12A04" w:rsidRPr="0059055A">
              <w:rPr>
                <w:rStyle w:val="Hiperligao"/>
                <w:noProof/>
              </w:rPr>
              <w:t>4 - Considerações Finais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_Toc101646671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17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E88833F" w14:textId="4F5F914F" w:rsidR="00D12A04" w:rsidRDefault="00E7346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72" w:history="1">
            <w:r w:rsidR="00D12A04" w:rsidRPr="0059055A">
              <w:rPr>
                <w:rStyle w:val="Hiperligao"/>
                <w:noProof/>
              </w:rPr>
              <w:t>5 - Referências Bibliográficas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_Toc101646672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18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161FEBB2" w14:textId="1235D4E4" w:rsidR="00D12A04" w:rsidRDefault="00E7346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73" w:history="1">
            <w:r w:rsidR="00D12A04" w:rsidRPr="0059055A">
              <w:rPr>
                <w:rStyle w:val="Hiperligao"/>
                <w:noProof/>
              </w:rPr>
              <w:t>6 - Anexos (Opcional)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_Toc101646673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19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41BA5EB6" w14:textId="61A1BD0A" w:rsidR="009730A4" w:rsidRDefault="003D5E6B" w:rsidP="0037544E">
          <w:r>
            <w:rPr>
              <w:b/>
              <w:bCs/>
              <w:noProof/>
            </w:rPr>
            <w:fldChar w:fldCharType="end"/>
          </w:r>
        </w:p>
      </w:sdtContent>
    </w:sdt>
    <w:p w14:paraId="6F00D62D" w14:textId="041F7073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0" w:name="_Toc101646642"/>
      <w:r w:rsidRPr="009730A4">
        <w:rPr>
          <w:rFonts w:eastAsiaTheme="minorHAnsi" w:cstheme="minorBidi"/>
        </w:rPr>
        <w:lastRenderedPageBreak/>
        <w:t>Índice de Figuras</w:t>
      </w:r>
      <w:bookmarkEnd w:id="0"/>
    </w:p>
    <w:p w14:paraId="66906C26" w14:textId="689C797D" w:rsidR="009730A4" w:rsidRP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1" w:name="_Toc101646643"/>
      <w:r w:rsidRPr="009730A4">
        <w:rPr>
          <w:rFonts w:eastAsiaTheme="minorHAnsi" w:cstheme="minorBidi"/>
        </w:rPr>
        <w:lastRenderedPageBreak/>
        <w:t xml:space="preserve">Índice de </w:t>
      </w:r>
      <w:r>
        <w:rPr>
          <w:rFonts w:eastAsiaTheme="minorHAnsi" w:cstheme="minorBidi"/>
        </w:rPr>
        <w:t>Tabelas</w:t>
      </w:r>
      <w:bookmarkEnd w:id="1"/>
    </w:p>
    <w:p w14:paraId="45299044" w14:textId="77777777" w:rsidR="009730A4" w:rsidRPr="009730A4" w:rsidRDefault="009730A4" w:rsidP="009730A4"/>
    <w:p w14:paraId="590FD044" w14:textId="77777777" w:rsidR="009730A4" w:rsidRPr="009730A4" w:rsidRDefault="009730A4" w:rsidP="009730A4"/>
    <w:p w14:paraId="131AC7E9" w14:textId="3EB6E3F6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2" w:name="_Toc101646644"/>
      <w:r>
        <w:rPr>
          <w:rFonts w:eastAsiaTheme="minorHAnsi" w:cstheme="minorBidi"/>
        </w:rPr>
        <w:lastRenderedPageBreak/>
        <w:t>Agradecimentos</w:t>
      </w:r>
      <w:bookmarkEnd w:id="2"/>
    </w:p>
    <w:p w14:paraId="14C49091" w14:textId="77777777" w:rsidR="009730A4" w:rsidRDefault="009730A4" w:rsidP="0037544E"/>
    <w:p w14:paraId="53EABA7B" w14:textId="50D5C6E4" w:rsidR="009730A4" w:rsidRDefault="009730A4" w:rsidP="009730A4">
      <w:pPr>
        <w:pStyle w:val="Ttulo1"/>
        <w:numPr>
          <w:ilvl w:val="0"/>
          <w:numId w:val="0"/>
        </w:numPr>
      </w:pPr>
      <w:bookmarkStart w:id="3" w:name="_Toc101646645"/>
      <w:r>
        <w:lastRenderedPageBreak/>
        <w:t>Resumo</w:t>
      </w:r>
      <w:bookmarkEnd w:id="3"/>
    </w:p>
    <w:p w14:paraId="62403280" w14:textId="77777777" w:rsidR="009730A4" w:rsidRDefault="009730A4" w:rsidP="009730A4">
      <w:r>
        <w:t>O Resumo deve descrever sumariamente o trabalho e o relatório no seu conjunto. Sintetiza de forma clara, concisa e completa os conteúdos do Relatório, incluindo o problema abordado, a metodologia utilizada, os resultados e as conclusões. Deve ser a última secção a ser escrita, apenas quando tudo o resto já está terminado.</w:t>
      </w:r>
    </w:p>
    <w:p w14:paraId="53DE41B3" w14:textId="2ECD89EF" w:rsidR="009730A4" w:rsidRDefault="009730A4" w:rsidP="009730A4">
      <w:r>
        <w:t xml:space="preserve">O Resumo é um texto que, não devendo exceder dois parágrafos, consegue captar toda a essência do que é transmitido no Relatório. A decisão de ler ou não um relatório na sua totalidade é muitas vezes </w:t>
      </w:r>
      <w:r w:rsidR="00817DFF">
        <w:t>decidido</w:t>
      </w:r>
      <w:r>
        <w:t xml:space="preserve"> com base no Resumo: conforme a impressão com que fica do Resumo, o Leitor vai decidir se vale a pena, ou não, continuar a ler o resto do relatório. Cabe ao Autor fazer um resumo que cative o Leitor e o leve a interessar-se pelo resto do Relatório.</w:t>
      </w:r>
    </w:p>
    <w:p w14:paraId="108B4AC5" w14:textId="77777777" w:rsidR="009730A4" w:rsidRDefault="009730A4" w:rsidP="009730A4">
      <w:r>
        <w:t>A linguagem utilizada no resumo deve, na medida do possível, evitar o recurso à linguagem técnico, de modo a permitir a sua leitura e compreensão por quem não seja especialista da área.</w:t>
      </w:r>
    </w:p>
    <w:p w14:paraId="5202DF71" w14:textId="77777777" w:rsidR="009730A4" w:rsidRDefault="009730A4" w:rsidP="0037544E"/>
    <w:p w14:paraId="5342E0CB" w14:textId="0778DD34" w:rsidR="009730A4" w:rsidRDefault="009730A4" w:rsidP="009730A4">
      <w:pPr>
        <w:pStyle w:val="Ttulo1"/>
        <w:numPr>
          <w:ilvl w:val="0"/>
          <w:numId w:val="0"/>
        </w:numPr>
        <w:ind w:left="360" w:hanging="360"/>
      </w:pPr>
      <w:bookmarkStart w:id="4" w:name="_Toc101646646"/>
      <w:proofErr w:type="spellStart"/>
      <w:r>
        <w:lastRenderedPageBreak/>
        <w:t>Abstract</w:t>
      </w:r>
      <w:bookmarkEnd w:id="4"/>
      <w:proofErr w:type="spellEnd"/>
    </w:p>
    <w:p w14:paraId="758CACB6" w14:textId="77777777" w:rsidR="009730A4" w:rsidRDefault="009730A4" w:rsidP="0037544E"/>
    <w:p w14:paraId="6BFCACE7" w14:textId="693AC406" w:rsidR="00496541" w:rsidRDefault="00272E7F" w:rsidP="00496541">
      <w:pPr>
        <w:pStyle w:val="Ttulo1"/>
        <w:numPr>
          <w:ilvl w:val="0"/>
          <w:numId w:val="0"/>
        </w:numPr>
        <w:ind w:left="360" w:hanging="360"/>
      </w:pPr>
      <w:bookmarkStart w:id="5" w:name="_Toc101646647"/>
      <w:r>
        <w:lastRenderedPageBreak/>
        <w:t>Simbologi</w:t>
      </w:r>
      <w:r w:rsidR="00496541">
        <w:t>a</w:t>
      </w:r>
      <w:bookmarkEnd w:id="5"/>
    </w:p>
    <w:p w14:paraId="3F6AC802" w14:textId="4154C574" w:rsidR="00496541" w:rsidRDefault="00496541">
      <w:pPr>
        <w:spacing w:line="259" w:lineRule="auto"/>
        <w:jc w:val="left"/>
      </w:pPr>
      <w:proofErr w:type="spellStart"/>
      <w:r>
        <w:t>px</w:t>
      </w:r>
      <w:proofErr w:type="spellEnd"/>
      <w:r w:rsidR="00371243">
        <w:t xml:space="preserve"> – pixéis </w:t>
      </w:r>
    </w:p>
    <w:p w14:paraId="14E6E206" w14:textId="2A2CC8DB" w:rsidR="00496541" w:rsidRPr="005968E3" w:rsidRDefault="00496541">
      <w:pPr>
        <w:spacing w:line="259" w:lineRule="auto"/>
        <w:jc w:val="left"/>
        <w:rPr>
          <w:i/>
          <w:iCs/>
        </w:rPr>
      </w:pPr>
      <w:proofErr w:type="spellStart"/>
      <w:r>
        <w:t>vw</w:t>
      </w:r>
      <w:proofErr w:type="spellEnd"/>
      <w:r w:rsidR="00CA51B3">
        <w:t xml:space="preserve"> – </w:t>
      </w:r>
      <w:r w:rsidR="00371243">
        <w:t xml:space="preserve">largura da </w:t>
      </w:r>
      <w:proofErr w:type="spellStart"/>
      <w:r w:rsidR="00371243" w:rsidRPr="005968E3">
        <w:rPr>
          <w:i/>
          <w:iCs/>
        </w:rPr>
        <w:t>viewport</w:t>
      </w:r>
      <w:proofErr w:type="spellEnd"/>
      <w:r w:rsidR="005968E3">
        <w:rPr>
          <w:i/>
          <w:iCs/>
        </w:rPr>
        <w:t>.</w:t>
      </w:r>
    </w:p>
    <w:p w14:paraId="03A1BA75" w14:textId="13224DC8" w:rsidR="00496541" w:rsidRPr="005968E3" w:rsidRDefault="00496541">
      <w:pPr>
        <w:spacing w:line="259" w:lineRule="auto"/>
        <w:jc w:val="left"/>
        <w:rPr>
          <w:i/>
          <w:iCs/>
        </w:rPr>
      </w:pPr>
      <w:proofErr w:type="spellStart"/>
      <w:r>
        <w:t>vh</w:t>
      </w:r>
      <w:proofErr w:type="spellEnd"/>
      <w:r w:rsidR="00371243">
        <w:t xml:space="preserve"> – altura da </w:t>
      </w:r>
      <w:proofErr w:type="spellStart"/>
      <w:r w:rsidR="00371243" w:rsidRPr="005968E3">
        <w:rPr>
          <w:i/>
          <w:iCs/>
        </w:rPr>
        <w:t>viewport</w:t>
      </w:r>
      <w:proofErr w:type="spellEnd"/>
      <w:r w:rsidR="005968E3">
        <w:rPr>
          <w:i/>
          <w:iCs/>
        </w:rPr>
        <w:t>.</w:t>
      </w:r>
    </w:p>
    <w:p w14:paraId="0E7F1909" w14:textId="74EC407C" w:rsidR="00496541" w:rsidRPr="00496541" w:rsidRDefault="00676BA3">
      <w:pPr>
        <w:spacing w:line="259" w:lineRule="auto"/>
        <w:jc w:val="left"/>
      </w:pPr>
      <w:r>
        <w:t>em</w:t>
      </w:r>
      <w:r w:rsidR="00371243">
        <w:t xml:space="preserve"> – tamanho da fonte</w:t>
      </w:r>
      <w:r w:rsidR="00496541">
        <w:br w:type="page"/>
      </w:r>
    </w:p>
    <w:p w14:paraId="2ACC5F1C" w14:textId="69A06802" w:rsidR="00496541" w:rsidRPr="00496541" w:rsidRDefault="00272E7F" w:rsidP="00272E7F">
      <w:pPr>
        <w:rPr>
          <w:rFonts w:eastAsiaTheme="majorEastAsia" w:cstheme="majorBidi"/>
          <w:b/>
          <w:smallCaps/>
          <w:sz w:val="32"/>
          <w:szCs w:val="32"/>
        </w:rPr>
      </w:pPr>
      <w:r w:rsidRPr="00272E7F">
        <w:rPr>
          <w:rFonts w:eastAsiaTheme="majorEastAsia" w:cstheme="majorBidi"/>
          <w:b/>
          <w:smallCaps/>
          <w:sz w:val="32"/>
          <w:szCs w:val="32"/>
        </w:rPr>
        <w:lastRenderedPageBreak/>
        <w:t>Acrónimos</w:t>
      </w:r>
    </w:p>
    <w:p w14:paraId="7D69754F" w14:textId="4CF153A7" w:rsidR="00496541" w:rsidRDefault="00496541" w:rsidP="00496541">
      <w:pPr>
        <w:spacing w:line="259" w:lineRule="auto"/>
        <w:jc w:val="left"/>
      </w:pPr>
      <w:r>
        <w:t>ETPM</w:t>
      </w:r>
      <w:r w:rsidR="00E401C8">
        <w:t xml:space="preserve"> – Escola Técnica e Profissional de Mafra</w:t>
      </w:r>
    </w:p>
    <w:p w14:paraId="51C6441F" w14:textId="3182E144" w:rsidR="00496541" w:rsidRDefault="00496541" w:rsidP="00496541">
      <w:pPr>
        <w:spacing w:line="259" w:lineRule="auto"/>
        <w:jc w:val="left"/>
      </w:pPr>
      <w:r>
        <w:t>PAP</w:t>
      </w:r>
      <w:r w:rsidR="00E401C8">
        <w:t xml:space="preserve"> – Prova de Aptidão Profissional</w:t>
      </w:r>
    </w:p>
    <w:p w14:paraId="3E302CCF" w14:textId="3ACCDED9" w:rsidR="00496541" w:rsidRDefault="00496541" w:rsidP="00496541">
      <w:pPr>
        <w:spacing w:line="259" w:lineRule="auto"/>
        <w:jc w:val="left"/>
      </w:pPr>
      <w:r>
        <w:t>TEAC</w:t>
      </w:r>
      <w:r w:rsidR="00E401C8">
        <w:t xml:space="preserve"> –</w:t>
      </w:r>
      <w:r w:rsidR="00B50036">
        <w:t xml:space="preserve"> Técnico de Eletrónica Automação e Computadores</w:t>
      </w:r>
    </w:p>
    <w:p w14:paraId="5933C8FB" w14:textId="0AAD0D3A" w:rsidR="00496541" w:rsidRPr="00B50036" w:rsidRDefault="00496541" w:rsidP="00B50036">
      <w:pPr>
        <w:spacing w:line="259" w:lineRule="auto"/>
        <w:jc w:val="left"/>
      </w:pPr>
      <w:r>
        <w:t>HTML</w:t>
      </w:r>
      <w:r w:rsidR="00E401C8">
        <w:t xml:space="preserve"> –</w:t>
      </w:r>
      <w:r w:rsid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Hypertext</w:t>
      </w:r>
      <w:proofErr w:type="spellEnd"/>
      <w:r w:rsid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Markup</w:t>
      </w:r>
      <w:proofErr w:type="spellEnd"/>
      <w:r w:rsidR="00B50036" w:rsidRP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Language</w:t>
      </w:r>
      <w:proofErr w:type="spellEnd"/>
      <w:r w:rsidR="00B50036">
        <w:rPr>
          <w:i/>
          <w:iCs/>
        </w:rPr>
        <w:t xml:space="preserve"> </w:t>
      </w:r>
      <w:r w:rsidR="00B50036">
        <w:t>(</w:t>
      </w:r>
      <w:r w:rsidR="005968E3" w:rsidRPr="005968E3">
        <w:t>Linguagem de Marcação Hipertexto</w:t>
      </w:r>
      <w:r w:rsidR="005968E3">
        <w:t>)</w:t>
      </w:r>
    </w:p>
    <w:p w14:paraId="2A68AB2B" w14:textId="76FC7355" w:rsidR="00E401C8" w:rsidRPr="005968E3" w:rsidRDefault="00496541" w:rsidP="00496541">
      <w:pPr>
        <w:spacing w:line="259" w:lineRule="auto"/>
        <w:jc w:val="left"/>
      </w:pPr>
      <w:r>
        <w:t>CSS</w:t>
      </w:r>
      <w:r w:rsidR="00E401C8">
        <w:t xml:space="preserve"> – </w:t>
      </w:r>
      <w:proofErr w:type="spellStart"/>
      <w:r w:rsidR="00B50036" w:rsidRPr="00B50036">
        <w:rPr>
          <w:i/>
          <w:iCs/>
        </w:rPr>
        <w:t>Cascading</w:t>
      </w:r>
      <w:proofErr w:type="spellEnd"/>
      <w:r w:rsidR="00B50036" w:rsidRP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Style</w:t>
      </w:r>
      <w:proofErr w:type="spellEnd"/>
      <w:r w:rsidR="00B50036" w:rsidRP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Sheets</w:t>
      </w:r>
      <w:proofErr w:type="spellEnd"/>
      <w:r w:rsidR="00B50036">
        <w:rPr>
          <w:i/>
          <w:iCs/>
        </w:rPr>
        <w:t xml:space="preserve"> </w:t>
      </w:r>
      <w:r w:rsidR="005968E3">
        <w:t>(</w:t>
      </w:r>
      <w:r w:rsidR="005968E3" w:rsidRPr="005968E3">
        <w:t>Folhas de Es</w:t>
      </w:r>
      <w:r w:rsidR="005968E3">
        <w:t>ti</w:t>
      </w:r>
      <w:r w:rsidR="005968E3" w:rsidRPr="005968E3">
        <w:t>lo em Cascata</w:t>
      </w:r>
      <w:r w:rsidR="005968E3">
        <w:t>)</w:t>
      </w:r>
    </w:p>
    <w:p w14:paraId="766E3A13" w14:textId="7784E849" w:rsidR="00496541" w:rsidRDefault="00496541" w:rsidP="00496541">
      <w:pPr>
        <w:spacing w:line="259" w:lineRule="auto"/>
        <w:jc w:val="left"/>
      </w:pPr>
      <w:r>
        <w:t>JS</w:t>
      </w:r>
      <w:r w:rsidR="00E401C8">
        <w:t xml:space="preserve"> –</w:t>
      </w:r>
      <w:r w:rsidR="005968E3">
        <w:t xml:space="preserve"> JavaScript</w:t>
      </w:r>
    </w:p>
    <w:p w14:paraId="3EB9BC73" w14:textId="3B6764FC" w:rsidR="00496541" w:rsidRPr="00496541" w:rsidRDefault="00496541" w:rsidP="00496541">
      <w:pPr>
        <w:rPr>
          <w:bCs/>
        </w:rPr>
        <w:sectPr w:rsidR="00496541" w:rsidRPr="00496541" w:rsidSect="00D12A04">
          <w:headerReference w:type="default" r:id="rId11"/>
          <w:footerReference w:type="default" r:id="rId12"/>
          <w:pgSz w:w="11906" w:h="16838"/>
          <w:pgMar w:top="1418" w:right="1418" w:bottom="1418" w:left="1418" w:header="709" w:footer="709" w:gutter="0"/>
          <w:pgNumType w:fmt="lowerRoman" w:start="1"/>
          <w:cols w:space="708"/>
          <w:docGrid w:linePitch="360"/>
        </w:sectPr>
      </w:pPr>
      <w:r>
        <w:t>VS</w:t>
      </w:r>
      <w:r w:rsidR="00E401C8">
        <w:t xml:space="preserve"> –</w:t>
      </w:r>
      <w:r w:rsidR="005968E3">
        <w:t xml:space="preserve"> Visual </w:t>
      </w:r>
      <w:proofErr w:type="spellStart"/>
      <w:r w:rsidR="005968E3">
        <w:t>Studio</w:t>
      </w:r>
      <w:proofErr w:type="spellEnd"/>
    </w:p>
    <w:p w14:paraId="34683557" w14:textId="630280ED" w:rsidR="00C21C65" w:rsidRDefault="00B6416E" w:rsidP="009C2373">
      <w:pPr>
        <w:pStyle w:val="Ttulo1"/>
      </w:pPr>
      <w:bookmarkStart w:id="6" w:name="_Toc101646648"/>
      <w:r>
        <w:lastRenderedPageBreak/>
        <w:t>Introdução</w:t>
      </w:r>
      <w:bookmarkEnd w:id="6"/>
    </w:p>
    <w:p w14:paraId="441497AA" w14:textId="77777777" w:rsidR="00B6416E" w:rsidRDefault="00B6416E" w:rsidP="00B6416E">
      <w:r>
        <w:t>A Introdução faz a apresentação geral do trabalho descrito no Relatório: qual o problema que se pretende resolver, o seu enquadramento e justificação, a metodologia utilizada. A Introdução dá ao Leitor, para além de uma perspetiva geral sobre o trabalho realizado, o porquê da sua realização e de que forma esse trabalho se relaciona com o problema que se propõe tratar: se se trata de um aspeto particular do problema, se a resposta apresentada é de aplicação universal ou se está sujeita a algumas condicionantes, …</w:t>
      </w:r>
    </w:p>
    <w:p w14:paraId="5E88C2AF" w14:textId="2145C54A" w:rsidR="00665E70" w:rsidRDefault="00665E70" w:rsidP="00665E70">
      <w:r>
        <w:t xml:space="preserve">Um relatório é uma ferramenta essencial para qualquer profissional em Ciências ou Engenharia. Para ser eficaz, um relatório deve </w:t>
      </w:r>
      <w:r w:rsidR="00F63B49">
        <w:t>ser Objetivo, Conciso, completo e Conclusivo</w:t>
      </w:r>
      <w:r>
        <w:t>. A estrutura de um relatório deve ser adaptada à situação concreta em que é utilizado, havendo um padrão que é comum à grande maioria das situações: uma introdução, a apresentação da metodologia utilizada, os resultados e a análise e discussão dos resultados obtidos. A autenticidade dos que é relatado deve ser escrupulosamente respeitada e todas as alegações sobre a autoria do trabalho apresentado devem ser corretas e verdadeiras; nesse sentido, o plágio ou qualquer outra situação menos correta é inadmissível. Para além das questões de conteúdo, há também que ter em atenção todas as questões de forma, nomeadamente o que se relaciona com a correção da linguagem utilizada, por forma a garantir a legibilidade e objetividade do trabalho apresentado.</w:t>
      </w:r>
    </w:p>
    <w:p w14:paraId="48D80B7C" w14:textId="77777777" w:rsidR="00826665" w:rsidRPr="00BE5A59" w:rsidRDefault="00826665" w:rsidP="00826665"/>
    <w:p w14:paraId="233D76E1" w14:textId="6F8D0B19" w:rsidR="00C21C65" w:rsidRDefault="00B6416E" w:rsidP="004643EC">
      <w:pPr>
        <w:pStyle w:val="Ttulo1"/>
      </w:pPr>
      <w:bookmarkStart w:id="7" w:name="_Toc101646649"/>
      <w:r>
        <w:lastRenderedPageBreak/>
        <w:t>Escolha e Fundamentação do Projeto</w:t>
      </w:r>
      <w:bookmarkEnd w:id="7"/>
    </w:p>
    <w:p w14:paraId="268FDFEB" w14:textId="2B9E4A81" w:rsidR="00B6416E" w:rsidRDefault="00B6416E" w:rsidP="00B6416E">
      <w:pPr>
        <w:pStyle w:val="Ttulo2"/>
      </w:pPr>
      <w:bookmarkStart w:id="8" w:name="_Toc101646650"/>
      <w:r>
        <w:t>Conceção do Projeto</w:t>
      </w:r>
      <w:bookmarkEnd w:id="8"/>
    </w:p>
    <w:p w14:paraId="75398111" w14:textId="77777777" w:rsidR="00B6416E" w:rsidRDefault="00B6416E" w:rsidP="00B6416E">
      <w:r>
        <w:t>Apresenta o problema que se pretende resolver ou atacar. Esta secção define os objetivos do trabalho relatado e nela deve ficar clara para o Leitor, qual a pergunta (o ponto de partida) a que o trabalho pretende dar resposta.</w:t>
      </w:r>
    </w:p>
    <w:p w14:paraId="3A1968A1" w14:textId="77777777" w:rsidR="00B6416E" w:rsidRDefault="00B6416E" w:rsidP="00B6416E">
      <w:r>
        <w:t>Em trabalhos técnicos e científicos, a Descrição do Problema é complementada com o seu enquadramento, que pode incluir, por exemplo, o Estado da Arte, isto é, uma apresentação do conhecimento existente no momento sobre o assunto tratado no texto. Quando aplicável, pode conter também uma análise das soluções potencialmente concorrentes com a analisada no documento, ponderando as suas vantagens e desvantagens.</w:t>
      </w:r>
    </w:p>
    <w:p w14:paraId="7BCFC146" w14:textId="77777777" w:rsidR="00B6416E" w:rsidRPr="00BE5A59" w:rsidRDefault="00B6416E" w:rsidP="00B6416E">
      <w:r>
        <w:t>Esta secção detalha, quando necessário, os aspetos complementares em relação à forma como se abordou o problema: se se está a estudar um aspeto particular do problema, se a resposta encontrada está dependente de hipóteses prévias ou se, pelo contrário, é universal, …</w:t>
      </w:r>
    </w:p>
    <w:p w14:paraId="16B2E935" w14:textId="68A9538B" w:rsidR="00B6416E" w:rsidRDefault="00B6416E" w:rsidP="00B6416E"/>
    <w:p w14:paraId="2ED20895" w14:textId="77777777" w:rsidR="00B6416E" w:rsidRPr="00B6416E" w:rsidRDefault="00B6416E" w:rsidP="00B6416E"/>
    <w:p w14:paraId="23706F29" w14:textId="2B654A2B" w:rsidR="00B6416E" w:rsidRDefault="00B6416E" w:rsidP="00B6416E"/>
    <w:p w14:paraId="67DB1807" w14:textId="77777777" w:rsidR="00B6416E" w:rsidRPr="00B6416E" w:rsidRDefault="00B6416E" w:rsidP="00B6416E"/>
    <w:p w14:paraId="778F0DFB" w14:textId="77777777" w:rsidR="00C55D3E" w:rsidRPr="00BE5A59" w:rsidRDefault="00C55D3E" w:rsidP="00BE5A59"/>
    <w:p w14:paraId="2EBC4CCD" w14:textId="5831F129" w:rsidR="00C21C65" w:rsidRDefault="00B6416E" w:rsidP="004643EC">
      <w:pPr>
        <w:pStyle w:val="Ttulo1"/>
      </w:pPr>
      <w:bookmarkStart w:id="9" w:name="_Toc101646651"/>
      <w:r>
        <w:lastRenderedPageBreak/>
        <w:t xml:space="preserve">Fases de </w:t>
      </w:r>
      <w:r w:rsidR="00C21C65">
        <w:t>Desenvolvimento</w:t>
      </w:r>
      <w:bookmarkEnd w:id="9"/>
    </w:p>
    <w:p w14:paraId="0EFDA13E" w14:textId="0332A931" w:rsidR="00FA4AFE" w:rsidRPr="00FA4AFE" w:rsidRDefault="008D0490" w:rsidP="00FA4AFE">
      <w:r>
        <w:t xml:space="preserve">Os programas elaborados para </w:t>
      </w:r>
      <w:r w:rsidR="00717BE4">
        <w:t>projeto, estão presentes de num site com tecnologias cliente-</w:t>
      </w:r>
      <w:proofErr w:type="spellStart"/>
      <w:r w:rsidR="00717BE4">
        <w:t>side</w:t>
      </w:r>
      <w:proofErr w:type="spellEnd"/>
      <w:r w:rsidR="00717BE4">
        <w:t>: HTML5, CSS3 e JavaScript/</w:t>
      </w:r>
      <w:proofErr w:type="spellStart"/>
      <w:r w:rsidR="00717BE4">
        <w:t>ECMAScript</w:t>
      </w:r>
      <w:proofErr w:type="spellEnd"/>
      <w:r w:rsidR="00717BE4">
        <w:t xml:space="preserve"> 6 </w:t>
      </w:r>
    </w:p>
    <w:p w14:paraId="01001AB2" w14:textId="5B770711" w:rsidR="00035C5B" w:rsidRDefault="00717BE4" w:rsidP="0055113A">
      <w:pPr>
        <w:pStyle w:val="Ttulo2"/>
      </w:pPr>
      <w:bookmarkStart w:id="10" w:name="_Toc101646652"/>
      <w:r>
        <w:t>As l</w:t>
      </w:r>
      <w:r w:rsidR="0055113A">
        <w:t>inguagens utilizadas.</w:t>
      </w:r>
      <w:bookmarkEnd w:id="10"/>
    </w:p>
    <w:p w14:paraId="43021E4F" w14:textId="59B33B38" w:rsidR="0055113A" w:rsidRDefault="0055113A" w:rsidP="0055113A">
      <w:r>
        <w:t xml:space="preserve">Para a realização deste projeto foi utilizado </w:t>
      </w:r>
      <w:r w:rsidR="009E76C5">
        <w:t xml:space="preserve">quatro linguagens: Python3, HTML5, CSS3 e </w:t>
      </w:r>
      <w:r w:rsidR="009E76C5" w:rsidRPr="009E76C5">
        <w:t>JavaScript.</w:t>
      </w:r>
    </w:p>
    <w:p w14:paraId="4BF3B38D" w14:textId="3C8D06FF" w:rsidR="006639B4" w:rsidRDefault="006639B4" w:rsidP="006639B4">
      <w:pPr>
        <w:pStyle w:val="Ttulo3"/>
      </w:pPr>
      <w:bookmarkStart w:id="11" w:name="_Toc101646653"/>
      <w:proofErr w:type="spellStart"/>
      <w:r>
        <w:t>Python</w:t>
      </w:r>
      <w:bookmarkEnd w:id="11"/>
      <w:proofErr w:type="spellEnd"/>
    </w:p>
    <w:p w14:paraId="0CD2BF51" w14:textId="5DE1CF98" w:rsidR="006639B4" w:rsidRDefault="006639B4" w:rsidP="0055113A">
      <w:r>
        <w:t xml:space="preserve"> </w:t>
      </w:r>
      <w:proofErr w:type="spellStart"/>
      <w:r w:rsidR="00371243">
        <w:t>Python</w:t>
      </w:r>
      <w:proofErr w:type="spellEnd"/>
      <w:r w:rsidR="00371243">
        <w:t xml:space="preserve"> é uma linguagem de programação</w:t>
      </w:r>
      <w:r w:rsidR="00FA4AFE">
        <w:t>. Esta</w:t>
      </w:r>
      <w:r>
        <w:t xml:space="preserve"> linguagem </w:t>
      </w:r>
      <w:r w:rsidR="00792EDC">
        <w:t>pode ser utilizada em</w:t>
      </w:r>
      <w:r>
        <w:t xml:space="preserve"> desenvolvimento </w:t>
      </w:r>
      <w:r>
        <w:rPr>
          <w:i/>
          <w:iCs/>
        </w:rPr>
        <w:t>web</w:t>
      </w:r>
      <w:r>
        <w:t xml:space="preserve"> (servidores), desenvolvimento de softwares, programas matemáticos, entre outros. </w:t>
      </w:r>
      <w:r w:rsidR="00B66E64">
        <w:t xml:space="preserve">Neste projeto foi utilizado a versão mais recente o </w:t>
      </w:r>
      <w:proofErr w:type="spellStart"/>
      <w:r w:rsidR="00B66E64">
        <w:t>Python</w:t>
      </w:r>
      <w:proofErr w:type="spellEnd"/>
      <w:r w:rsidR="000B0E75">
        <w:t xml:space="preserve"> </w:t>
      </w:r>
      <w:r w:rsidR="00B66E64">
        <w:t>3</w:t>
      </w:r>
      <w:r w:rsidR="000B0E75">
        <w:t>.</w:t>
      </w:r>
    </w:p>
    <w:p w14:paraId="662E7D6E" w14:textId="11A05406" w:rsidR="006639B4" w:rsidRDefault="006639B4" w:rsidP="006639B4">
      <w:pPr>
        <w:pStyle w:val="Ttulo3"/>
      </w:pPr>
      <w:bookmarkStart w:id="12" w:name="_Toc101646654"/>
      <w:r>
        <w:t>JavaScript</w:t>
      </w:r>
      <w:bookmarkEnd w:id="12"/>
      <w:r w:rsidR="00717BE4">
        <w:t xml:space="preserve"> </w:t>
      </w:r>
    </w:p>
    <w:p w14:paraId="17D3BAE5" w14:textId="340FFF08" w:rsidR="00892DD7" w:rsidRDefault="006639B4" w:rsidP="006639B4">
      <w:r>
        <w:t xml:space="preserve">Tal como </w:t>
      </w:r>
      <w:proofErr w:type="spellStart"/>
      <w:r w:rsidR="007F2375">
        <w:t>Python</w:t>
      </w:r>
      <w:proofErr w:type="spellEnd"/>
      <w:r w:rsidR="007F2375">
        <w:t xml:space="preserve">, </w:t>
      </w:r>
      <w:r w:rsidR="00F85A7F">
        <w:t>JavaScript</w:t>
      </w:r>
      <w:r w:rsidR="007F2375">
        <w:t xml:space="preserve"> também é </w:t>
      </w:r>
      <w:r w:rsidR="00792EDC">
        <w:t>uma linguagem</w:t>
      </w:r>
      <w:r w:rsidR="00FA4AFE">
        <w:t xml:space="preserve"> de programação,</w:t>
      </w:r>
      <w:r w:rsidR="00792EDC">
        <w:t xml:space="preserve"> </w:t>
      </w:r>
      <w:r w:rsidR="002A0ACD">
        <w:t xml:space="preserve">que geralmente é conhecida como a linguagem script de </w:t>
      </w:r>
      <w:r w:rsidR="00D3595D">
        <w:t>páginas</w:t>
      </w:r>
      <w:r w:rsidR="002A0ACD">
        <w:t xml:space="preserve"> web (também pode ser utilizada em ambientes fora do browser, como o </w:t>
      </w:r>
      <w:proofErr w:type="spellStart"/>
      <w:r w:rsidR="00F85A7F">
        <w:t>N</w:t>
      </w:r>
      <w:r w:rsidR="002A0ACD">
        <w:t>ode</w:t>
      </w:r>
      <w:r w:rsidR="00F85A7F">
        <w:t>J</w:t>
      </w:r>
      <w:r w:rsidR="002A0ACD">
        <w:t>s</w:t>
      </w:r>
      <w:proofErr w:type="spellEnd"/>
      <w:r w:rsidR="002A0ACD">
        <w:t xml:space="preserve">). </w:t>
      </w:r>
      <w:r w:rsidR="001636DA">
        <w:t xml:space="preserve">Está linguagem é a implementação da </w:t>
      </w:r>
      <w:r w:rsidR="001636DA" w:rsidRPr="001636DA">
        <w:t>especificação</w:t>
      </w:r>
      <w:r w:rsidR="001636DA">
        <w:t xml:space="preserve"> </w:t>
      </w:r>
      <w:proofErr w:type="spellStart"/>
      <w:r w:rsidR="001636DA">
        <w:t>ECMAScript</w:t>
      </w:r>
      <w:proofErr w:type="spellEnd"/>
      <w:r w:rsidR="001636DA">
        <w:t xml:space="preserve">. Neste projeto foi utilizado a versão mais recente o </w:t>
      </w:r>
      <w:proofErr w:type="spellStart"/>
      <w:r w:rsidR="001636DA">
        <w:t>ECMAScript</w:t>
      </w:r>
      <w:proofErr w:type="spellEnd"/>
      <w:r w:rsidR="001636DA">
        <w:t xml:space="preserve"> 2015 ou </w:t>
      </w:r>
      <w:proofErr w:type="spellStart"/>
      <w:r w:rsidR="001636DA">
        <w:t>ECMAScript</w:t>
      </w:r>
      <w:proofErr w:type="spellEnd"/>
      <w:r w:rsidR="001636DA">
        <w:t xml:space="preserve"> 6.</w:t>
      </w:r>
    </w:p>
    <w:p w14:paraId="47D96402" w14:textId="5C602348" w:rsidR="00892DD7" w:rsidRDefault="00F85A7F" w:rsidP="00F85A7F">
      <w:pPr>
        <w:pStyle w:val="Ttulo3"/>
      </w:pPr>
      <w:bookmarkStart w:id="13" w:name="_Toc101646655"/>
      <w:r>
        <w:t>HTML</w:t>
      </w:r>
      <w:bookmarkEnd w:id="13"/>
    </w:p>
    <w:p w14:paraId="3B3B84B0" w14:textId="0F30D6E3" w:rsidR="00F85A7F" w:rsidRDefault="00F85A7F" w:rsidP="00F85A7F">
      <w:r>
        <w:t>HTML é uma</w:t>
      </w:r>
      <w:r w:rsidR="00A2536F">
        <w:t xml:space="preserve"> linguagem de marcação utilizada para definir a estrutura do conteúdo de uma </w:t>
      </w:r>
      <w:r w:rsidR="00F55364">
        <w:t>página</w:t>
      </w:r>
      <w:r w:rsidR="00A2536F">
        <w:t xml:space="preserve"> web, através de marca</w:t>
      </w:r>
      <w:r w:rsidR="00952372">
        <w:t xml:space="preserve">ção, as </w:t>
      </w:r>
      <w:proofErr w:type="spellStart"/>
      <w:r w:rsidR="00952372">
        <w:rPr>
          <w:i/>
          <w:iCs/>
        </w:rPr>
        <w:t>tags</w:t>
      </w:r>
      <w:proofErr w:type="spellEnd"/>
      <w:r w:rsidR="00952372">
        <w:rPr>
          <w:i/>
          <w:iCs/>
        </w:rPr>
        <w:t xml:space="preserve">. </w:t>
      </w:r>
      <w:r w:rsidR="00952372">
        <w:t xml:space="preserve">A marcação inclui elementos especiais para cada tipo de conteúdo que possa ter na </w:t>
      </w:r>
      <w:r w:rsidR="00F55364">
        <w:t>página</w:t>
      </w:r>
      <w:r w:rsidR="00952372">
        <w:t xml:space="preserve"> (títulos, imagens, figuras e vídeos, entre outros).</w:t>
      </w:r>
      <w:r w:rsidR="001636DA">
        <w:t xml:space="preserve"> Neste projeto foi utilizado a versão mais recente a </w:t>
      </w:r>
      <w:r w:rsidR="003F122F">
        <w:t>HTML 5.</w:t>
      </w:r>
    </w:p>
    <w:p w14:paraId="447D67EE" w14:textId="49B0BED8" w:rsidR="002D50AB" w:rsidRDefault="002D50AB" w:rsidP="002D50AB">
      <w:pPr>
        <w:pStyle w:val="Ttulo3"/>
      </w:pPr>
      <w:bookmarkStart w:id="14" w:name="_Toc101646656"/>
      <w:r>
        <w:t>CSS</w:t>
      </w:r>
      <w:bookmarkEnd w:id="14"/>
    </w:p>
    <w:p w14:paraId="2929CD94" w14:textId="1DE5768C" w:rsidR="00F55364" w:rsidRDefault="002D50AB" w:rsidP="002D50AB">
      <w:r>
        <w:t>CSS é uma linguagem de estilos, utilizada para personalizar os elementos de um documento HTML, ou outros do tip</w:t>
      </w:r>
      <w:r w:rsidR="00B66E64">
        <w:t>o.</w:t>
      </w:r>
      <w:r w:rsidR="003F122F">
        <w:t xml:space="preserve"> Neste projeto foi utilizado a versão mais recente a CSS</w:t>
      </w:r>
      <w:r w:rsidR="000B0E75">
        <w:t xml:space="preserve"> </w:t>
      </w:r>
      <w:r w:rsidR="003F122F">
        <w:t>3</w:t>
      </w:r>
      <w:r w:rsidR="00FA4AFE">
        <w:t>.</w:t>
      </w:r>
    </w:p>
    <w:p w14:paraId="070192DC" w14:textId="2040FDB1" w:rsidR="000B0E75" w:rsidRDefault="000B0E75" w:rsidP="000B0E75">
      <w:pPr>
        <w:pStyle w:val="Ttulo2"/>
      </w:pPr>
      <w:bookmarkStart w:id="15" w:name="_Toc101646657"/>
      <w:r>
        <w:t>O Site</w:t>
      </w:r>
      <w:bookmarkEnd w:id="15"/>
    </w:p>
    <w:p w14:paraId="78513043" w14:textId="5AC55676" w:rsidR="0043491B" w:rsidRDefault="00202CAC" w:rsidP="0043491B">
      <w:r>
        <w:t xml:space="preserve">Antes de começar a </w:t>
      </w:r>
      <w:r w:rsidR="00D12A04">
        <w:t>criar</w:t>
      </w:r>
      <w:r w:rsidR="005A0D48">
        <w:t xml:space="preserve"> o site antes era necessário ter o log</w:t>
      </w:r>
      <w:r w:rsidR="003D3404">
        <w:t>o</w:t>
      </w:r>
      <w:r w:rsidR="005A0D48">
        <w:t>tipo, uma palete de cores e a estrutura geral do site, isto para que o site tivesse uma uniformidade</w:t>
      </w:r>
      <w:r w:rsidR="008816B2">
        <w:t>, na página inicial</w:t>
      </w:r>
      <w:r w:rsidR="00B24DEC">
        <w:t>,</w:t>
      </w:r>
      <w:r w:rsidR="008816B2">
        <w:t xml:space="preserve"> na página de descrição dos</w:t>
      </w:r>
      <w:r w:rsidR="00B24DEC">
        <w:t xml:space="preserve"> programas e na página de agradecimentos </w:t>
      </w:r>
      <w:r w:rsidR="005A0D48">
        <w:t>(porém não se aplica aos</w:t>
      </w:r>
      <w:r w:rsidR="00B24DEC">
        <w:t xml:space="preserve"> </w:t>
      </w:r>
      <w:r w:rsidR="005A0D48">
        <w:t>programas)</w:t>
      </w:r>
      <w:r w:rsidR="00B308F4">
        <w:t xml:space="preserve">. </w:t>
      </w:r>
    </w:p>
    <w:p w14:paraId="330D38A2" w14:textId="1D4264FD" w:rsidR="001D2E62" w:rsidRDefault="001D2E62" w:rsidP="0043491B"/>
    <w:p w14:paraId="1728F1FD" w14:textId="0925FD7F" w:rsidR="001D2E62" w:rsidRDefault="001D2E62" w:rsidP="001D2E62">
      <w:pPr>
        <w:pStyle w:val="Ttulo3"/>
      </w:pPr>
      <w:bookmarkStart w:id="16" w:name="_Toc101646658"/>
      <w:r>
        <w:lastRenderedPageBreak/>
        <w:t>Cores</w:t>
      </w:r>
      <w:bookmarkEnd w:id="16"/>
    </w:p>
    <w:p w14:paraId="117AB46D" w14:textId="798A8142" w:rsidR="001D2E62" w:rsidRPr="001D2E62" w:rsidRDefault="001D2E62" w:rsidP="001D2E62">
      <w:r>
        <w:t>Para selecionar as cores do site usei o site “</w:t>
      </w:r>
      <w:proofErr w:type="spellStart"/>
      <w:r>
        <w:t>coolor</w:t>
      </w:r>
      <w:r w:rsidR="00431287">
        <w:t>s</w:t>
      </w:r>
      <w:proofErr w:type="spellEnd"/>
      <w:r>
        <w:t xml:space="preserve">”. Neste site cada vez que se pressiona a tecla espaço, o site </w:t>
      </w:r>
      <w:r w:rsidR="00431287">
        <w:t>mostra uma palete com cores que combinam entre si, é possível bloquear as cores, as cores que não estão bloqueadas vão mudando, mas sempre a combinar com a ou as cores bloqueadas. As co</w:t>
      </w:r>
      <w:r w:rsidR="00CB3E1C">
        <w:t xml:space="preserve">res </w:t>
      </w:r>
      <w:r w:rsidR="00817DFF">
        <w:t>são: duas de tons vermelhos, e duas de tons de azu</w:t>
      </w:r>
      <w:r w:rsidR="00910A39">
        <w:t>is</w:t>
      </w:r>
      <w:r w:rsidR="00817DFF">
        <w:t xml:space="preserve"> e um cinzento quase branco. </w:t>
      </w:r>
    </w:p>
    <w:p w14:paraId="4AA1DDD7" w14:textId="16B3187D" w:rsidR="00B308F4" w:rsidRPr="0043491B" w:rsidRDefault="007517DA" w:rsidP="00CE75AA">
      <w:pPr>
        <w:jc w:val="center"/>
      </w:pPr>
      <w:r>
        <w:rPr>
          <w:noProof/>
        </w:rPr>
        <w:drawing>
          <wp:inline distT="0" distB="0" distL="0" distR="0" wp14:anchorId="6B52769C" wp14:editId="794988DF">
            <wp:extent cx="4607379" cy="2591714"/>
            <wp:effectExtent l="19050" t="19050" r="22225" b="184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9931" cy="26381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37EC5503" w14:textId="6F9E47F8" w:rsidR="00F75B57" w:rsidRPr="00F75B57" w:rsidRDefault="00702BB6" w:rsidP="00F75B57">
      <w:pPr>
        <w:pStyle w:val="Ttulo3"/>
      </w:pPr>
      <w:bookmarkStart w:id="17" w:name="_Toc101646659"/>
      <w:r>
        <w:t>Log</w:t>
      </w:r>
      <w:r w:rsidR="003D3404">
        <w:t>o</w:t>
      </w:r>
      <w:r>
        <w:t>tipo</w:t>
      </w:r>
      <w:bookmarkEnd w:id="17"/>
    </w:p>
    <w:p w14:paraId="239484B9" w14:textId="77777777" w:rsidR="00F75B57" w:rsidRDefault="00F75B57" w:rsidP="00F75B57">
      <w:pPr>
        <w:jc w:val="center"/>
      </w:pPr>
      <w:r>
        <w:rPr>
          <w:noProof/>
        </w:rPr>
        <w:drawing>
          <wp:inline distT="0" distB="0" distL="0" distR="0" wp14:anchorId="79A97C58" wp14:editId="7078D580">
            <wp:extent cx="2582636" cy="1465219"/>
            <wp:effectExtent l="19050" t="19050" r="27305" b="20955"/>
            <wp:docPr id="9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604" cy="1499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437BDF" w14:textId="139A5AA7" w:rsidR="00AA36A5" w:rsidRDefault="00702BB6" w:rsidP="00702BB6">
      <w:r>
        <w:t>A proposta inicial do projeto era “site com programas que podem ser úteis no dia-a-dia” o nome era o mesmo “</w:t>
      </w:r>
      <w:proofErr w:type="spellStart"/>
      <w:r>
        <w:t>Alleatório</w:t>
      </w:r>
      <w:proofErr w:type="spellEnd"/>
      <w:r>
        <w:t>”</w:t>
      </w:r>
      <w:r w:rsidR="00160E08">
        <w:t>. Seguindo este conceito a primeira logo foi essa:</w:t>
      </w:r>
    </w:p>
    <w:p w14:paraId="2FFC1F0D" w14:textId="776322EB" w:rsidR="003D03EA" w:rsidRDefault="003D3404" w:rsidP="00702BB6">
      <w:r>
        <w:t>Es</w:t>
      </w:r>
      <w:r w:rsidR="003D03EA">
        <w:t>t</w:t>
      </w:r>
      <w:r>
        <w:t xml:space="preserve">e </w:t>
      </w:r>
      <w:r w:rsidR="00AA36A5">
        <w:t>logótipo foi baseado</w:t>
      </w:r>
      <w:r>
        <w:t xml:space="preserve"> </w:t>
      </w:r>
      <w:r w:rsidR="004836B1">
        <w:t xml:space="preserve">em que as setas formam o </w:t>
      </w:r>
      <w:r w:rsidR="008B210D">
        <w:t>símbolo</w:t>
      </w:r>
      <w:r>
        <w:t xml:space="preserve"> do </w:t>
      </w:r>
      <w:proofErr w:type="spellStart"/>
      <w:r w:rsidRPr="003D3404">
        <w:rPr>
          <w:i/>
          <w:iCs/>
        </w:rPr>
        <w:t>random</w:t>
      </w:r>
      <w:proofErr w:type="spellEnd"/>
      <w:r w:rsidR="004836B1">
        <w:t xml:space="preserve"> no centro tem um </w:t>
      </w:r>
      <w:r w:rsidR="00BF1ED2">
        <w:t>círculo</w:t>
      </w:r>
      <w:r w:rsidR="004836B1">
        <w:t xml:space="preserve"> a representar o planeta e o umas das setas no centro forma um</w:t>
      </w:r>
      <w:r w:rsidR="00AA36A5">
        <w:t>a frequência cardíaca, simbolizando a vida.</w:t>
      </w:r>
    </w:p>
    <w:p w14:paraId="07A1C3DE" w14:textId="77777777" w:rsidR="00F75B57" w:rsidRDefault="00910A39" w:rsidP="00F75B57">
      <w:pPr>
        <w:jc w:val="center"/>
      </w:pPr>
      <w:r>
        <w:rPr>
          <w:noProof/>
        </w:rPr>
        <w:drawing>
          <wp:inline distT="0" distB="0" distL="0" distR="0" wp14:anchorId="33D9425A" wp14:editId="7CC0A263">
            <wp:extent cx="1997319" cy="324502"/>
            <wp:effectExtent l="19050" t="19050" r="22225" b="18415"/>
            <wp:docPr id="50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" t="2933" r="86865" b="93377"/>
                    <a:stretch/>
                  </pic:blipFill>
                  <pic:spPr bwMode="auto">
                    <a:xfrm>
                      <a:off x="0" y="0"/>
                      <a:ext cx="2014785" cy="327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05F77" w14:textId="4287D4DC" w:rsidR="00F75B57" w:rsidRDefault="008B210D" w:rsidP="00702BB6">
      <w:r>
        <w:lastRenderedPageBreak/>
        <w:t xml:space="preserve">Contudo quando testado como </w:t>
      </w:r>
      <w:r w:rsidRPr="00910A39">
        <w:rPr>
          <w:i/>
          <w:iCs/>
        </w:rPr>
        <w:t>favicon</w:t>
      </w:r>
      <w:r>
        <w:t xml:space="preserve"> do site (ícone mostrado nos separados dos browsers), </w:t>
      </w:r>
      <w:r w:rsidR="00910A39">
        <w:t xml:space="preserve">ficou desformado, isto porque o </w:t>
      </w:r>
      <w:r w:rsidR="00910A39" w:rsidRPr="00910A39">
        <w:rPr>
          <w:i/>
          <w:iCs/>
        </w:rPr>
        <w:t>favicon</w:t>
      </w:r>
      <w:r w:rsidRPr="00910A39">
        <w:rPr>
          <w:i/>
          <w:iCs/>
        </w:rPr>
        <w:t xml:space="preserve"> </w:t>
      </w:r>
      <w:r w:rsidR="00910A39">
        <w:t>tem o formato quadrangular, e por conta de o logotipo ser retangular foi forçado a forma quadrangular.</w:t>
      </w:r>
    </w:p>
    <w:p w14:paraId="4E8D7712" w14:textId="2E5F29BD" w:rsidR="00910A39" w:rsidRDefault="00910A39" w:rsidP="00702BB6">
      <w:r>
        <w:t>Consequentemente o logotipo foi refei</w:t>
      </w:r>
      <w:r w:rsidR="00F75B57">
        <w:t xml:space="preserve">to diminuindo o tamanho </w:t>
      </w:r>
      <w:r w:rsidR="00BF1ED2">
        <w:t>das setas</w:t>
      </w:r>
      <w:r w:rsidR="00F75B57">
        <w:t xml:space="preserve"> e adicionando um fundo da cor azul da palete:</w:t>
      </w:r>
    </w:p>
    <w:p w14:paraId="6D321772" w14:textId="7C89D892" w:rsidR="00B24DEC" w:rsidRDefault="00BF1ED2" w:rsidP="00BF1ED2">
      <w:pPr>
        <w:jc w:val="center"/>
      </w:pPr>
      <w:r>
        <w:rPr>
          <w:noProof/>
        </w:rPr>
        <w:drawing>
          <wp:inline distT="0" distB="0" distL="0" distR="0" wp14:anchorId="00AB7965" wp14:editId="0173F418">
            <wp:extent cx="1469572" cy="1453672"/>
            <wp:effectExtent l="0" t="0" r="0" b="0"/>
            <wp:docPr id="17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3" r="8329"/>
                    <a:stretch/>
                  </pic:blipFill>
                  <pic:spPr bwMode="auto">
                    <a:xfrm>
                      <a:off x="0" y="0"/>
                      <a:ext cx="1473422" cy="145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64862" w14:textId="2C1535A8" w:rsidR="004807D4" w:rsidRDefault="004807D4" w:rsidP="004807D4">
      <w:r>
        <w:t>Como o formato era quadrangular não disformou como favicon:</w:t>
      </w:r>
    </w:p>
    <w:p w14:paraId="44B82926" w14:textId="5A1C8458" w:rsidR="004807D4" w:rsidRDefault="004807D4" w:rsidP="004807D4">
      <w:pPr>
        <w:jc w:val="center"/>
      </w:pPr>
      <w:r>
        <w:rPr>
          <w:noProof/>
        </w:rPr>
        <w:drawing>
          <wp:inline distT="0" distB="0" distL="114300" distR="114300" wp14:anchorId="584FEC14" wp14:editId="69542ABC">
            <wp:extent cx="2065440" cy="270582"/>
            <wp:effectExtent l="0" t="0" r="0" b="0"/>
            <wp:docPr id="26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380" t="2914" r="87104" b="94171"/>
                    <a:stretch/>
                  </pic:blipFill>
                  <pic:spPr bwMode="auto">
                    <a:xfrm>
                      <a:off x="0" y="0"/>
                      <a:ext cx="2156713" cy="28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D9AD1" w14:textId="48297E6D" w:rsidR="0072203C" w:rsidRDefault="004807D4" w:rsidP="004807D4">
      <w:pPr>
        <w:jc w:val="left"/>
      </w:pPr>
      <w:r>
        <w:t xml:space="preserve">Todavia com o avanço do projeto </w:t>
      </w:r>
      <w:r w:rsidR="00731ABF">
        <w:t>e com a mudança d</w:t>
      </w:r>
      <w:r>
        <w:t xml:space="preserve">o tema para o atual deste relatório, consequentemente o logotipo anterior perdeu o seu sentido, a solução era fazer </w:t>
      </w:r>
      <w:r w:rsidR="004564D2">
        <w:t xml:space="preserve">um novo. Como o tema atual relaciona-se com conceitos de estética e programação, foi refeito baseando-se em logotipos </w:t>
      </w:r>
      <w:r w:rsidR="0072203C">
        <w:t>de spas</w:t>
      </w:r>
      <w:r w:rsidR="004564D2">
        <w:t>, joalherias e salões de belez</w:t>
      </w:r>
      <w:r w:rsidR="0072203C">
        <w:t>a e logotipos de empresas de programação:</w:t>
      </w:r>
    </w:p>
    <w:p w14:paraId="00E8A734" w14:textId="438C3769" w:rsidR="0072203C" w:rsidRDefault="0072203C" w:rsidP="0072203C">
      <w:pPr>
        <w:jc w:val="center"/>
      </w:pPr>
      <w:r>
        <w:rPr>
          <w:noProof/>
          <w:lang w:eastAsia="pt-PT"/>
        </w:rPr>
        <w:drawing>
          <wp:inline distT="0" distB="0" distL="0" distR="0" wp14:anchorId="516FB751" wp14:editId="47B5254F">
            <wp:extent cx="1409167" cy="1409700"/>
            <wp:effectExtent l="0" t="0" r="635" b="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374" cy="142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BD26E" w14:textId="2EA81A31" w:rsidR="00345A9A" w:rsidRDefault="004564D2" w:rsidP="00345A9A">
      <w:pPr>
        <w:jc w:val="left"/>
      </w:pPr>
      <w:r>
        <w:t xml:space="preserve"> </w:t>
      </w:r>
      <w:r w:rsidR="0072203C">
        <w:t xml:space="preserve">As figuras de cores douradas e sombreadas são </w:t>
      </w:r>
      <w:r w:rsidR="00CE75AA">
        <w:t>inspiradas</w:t>
      </w:r>
      <w:r w:rsidR="0072203C">
        <w:t xml:space="preserve"> nos logotipos de estétic</w:t>
      </w:r>
      <w:r w:rsidR="00CE75AA">
        <w:t>a</w:t>
      </w:r>
      <w:r w:rsidR="00731ABF">
        <w:t xml:space="preserve"> e</w:t>
      </w:r>
      <w:r w:rsidR="0072203C">
        <w:t xml:space="preserve"> as chavetas</w:t>
      </w:r>
      <w:r w:rsidR="00CE75AA">
        <w:t xml:space="preserve"> em logotipos de programação. O símbolo </w:t>
      </w:r>
      <w:proofErr w:type="spellStart"/>
      <w:r w:rsidR="00CE75AA">
        <w:rPr>
          <w:i/>
          <w:iCs/>
        </w:rPr>
        <w:t>random</w:t>
      </w:r>
      <w:proofErr w:type="spellEnd"/>
      <w:r w:rsidR="00CE75AA">
        <w:rPr>
          <w:i/>
          <w:iCs/>
        </w:rPr>
        <w:t xml:space="preserve"> </w:t>
      </w:r>
      <w:r w:rsidR="00CE75AA">
        <w:t>também foi refeito com um visual mais elegante e as cores de fundo são combinações dos tons mais escuros d</w:t>
      </w:r>
      <w:r w:rsidR="00731ABF">
        <w:t>o</w:t>
      </w:r>
      <w:r w:rsidR="00CE75AA">
        <w:t xml:space="preserve"> vermelho e </w:t>
      </w:r>
      <w:r w:rsidR="00731ABF">
        <w:t>d</w:t>
      </w:r>
      <w:r w:rsidR="00CE75AA">
        <w:t>o azul da palete de cores.</w:t>
      </w:r>
    </w:p>
    <w:p w14:paraId="1AF39995" w14:textId="1E7CC8CE" w:rsidR="00345A9A" w:rsidRDefault="00345A9A" w:rsidP="00345A9A">
      <w:pPr>
        <w:jc w:val="center"/>
      </w:pPr>
      <w:r w:rsidRPr="00345A9A">
        <w:rPr>
          <w:noProof/>
        </w:rPr>
        <w:drawing>
          <wp:inline distT="0" distB="0" distL="0" distR="0" wp14:anchorId="5E7771B8" wp14:editId="2548AD6B">
            <wp:extent cx="2076450" cy="402590"/>
            <wp:effectExtent l="0" t="0" r="0" b="0"/>
            <wp:docPr id="29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1611E7BA-1F89-4E1D-9419-57086B097D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1611E7BA-1F89-4E1D-9419-57086B097D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1" r="85264" b="94921"/>
                    <a:stretch/>
                  </pic:blipFill>
                  <pic:spPr bwMode="auto">
                    <a:xfrm>
                      <a:off x="0" y="0"/>
                      <a:ext cx="2441009" cy="47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05729" w14:textId="31587640" w:rsidR="0055739D" w:rsidRDefault="0055739D" w:rsidP="0055739D">
      <w:pPr>
        <w:pStyle w:val="Ttulo3"/>
      </w:pPr>
      <w:bookmarkStart w:id="18" w:name="_Toc101646660"/>
      <w:r>
        <w:rPr>
          <w:i/>
          <w:iCs/>
        </w:rPr>
        <w:lastRenderedPageBreak/>
        <w:t>Layout</w:t>
      </w:r>
      <w:bookmarkEnd w:id="18"/>
    </w:p>
    <w:p w14:paraId="29BD30D2" w14:textId="684149FE" w:rsidR="0055739D" w:rsidRDefault="0055739D" w:rsidP="0055739D">
      <w:r>
        <w:t xml:space="preserve">Para definir previamente o </w:t>
      </w:r>
      <w:r>
        <w:rPr>
          <w:i/>
          <w:iCs/>
        </w:rPr>
        <w:t>layout</w:t>
      </w:r>
      <w:r>
        <w:t xml:space="preserve"> do site foi utilizado</w:t>
      </w:r>
      <w:r w:rsidR="00BB6C1F">
        <w:t xml:space="preserve"> o site “</w:t>
      </w:r>
      <w:proofErr w:type="spellStart"/>
      <w:r w:rsidR="00BB6C1F">
        <w:t>MockFlow</w:t>
      </w:r>
      <w:proofErr w:type="spellEnd"/>
      <w:r w:rsidR="00BB6C1F">
        <w:t>”, neste site é possível planejar sem a necessidade de programação o</w:t>
      </w:r>
      <w:r w:rsidR="00BB6C1F" w:rsidRPr="00BB6C1F">
        <w:rPr>
          <w:i/>
          <w:iCs/>
        </w:rPr>
        <w:t xml:space="preserve"> design</w:t>
      </w:r>
      <w:r>
        <w:t xml:space="preserve"> </w:t>
      </w:r>
      <w:r w:rsidR="00BB6C1F">
        <w:t>de um software, que nesse caso foi uma p</w:t>
      </w:r>
      <w:r w:rsidR="005F4945">
        <w:t>ágina web. Com isso foi possível ter uma noção sobre as combinações das cores das paletes e a organização dos blocos de textos e imagens:</w:t>
      </w:r>
    </w:p>
    <w:p w14:paraId="2BC07D20" w14:textId="180AD594" w:rsidR="005F4945" w:rsidRDefault="005F4945" w:rsidP="005F4945">
      <w:pPr>
        <w:jc w:val="center"/>
      </w:pPr>
      <w:r>
        <w:rPr>
          <w:noProof/>
        </w:rPr>
        <w:drawing>
          <wp:inline distT="0" distB="0" distL="0" distR="0" wp14:anchorId="4EC368E1" wp14:editId="096B7949">
            <wp:extent cx="2980191" cy="2845174"/>
            <wp:effectExtent l="19050" t="19050" r="10795" b="1270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165" t="16475" r="20486" b="1148"/>
                    <a:stretch/>
                  </pic:blipFill>
                  <pic:spPr bwMode="auto">
                    <a:xfrm>
                      <a:off x="0" y="0"/>
                      <a:ext cx="2985003" cy="2849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04383" w14:textId="5BD68E5A" w:rsidR="00BD6443" w:rsidRDefault="00BD6443" w:rsidP="00BD6443">
      <w:pPr>
        <w:pStyle w:val="Ttulo3"/>
      </w:pPr>
      <w:bookmarkStart w:id="19" w:name="_Toc101646661"/>
      <w:r>
        <w:t>Atuação do HTML</w:t>
      </w:r>
      <w:bookmarkEnd w:id="19"/>
    </w:p>
    <w:p w14:paraId="2CE067B6" w14:textId="56FF3187" w:rsidR="00D3595D" w:rsidRDefault="00EB5587" w:rsidP="00EB5587">
      <w:r>
        <w:t xml:space="preserve">A HTML </w:t>
      </w:r>
      <w:r w:rsidR="00710317">
        <w:t>é a “motherboard” do site</w:t>
      </w:r>
      <w:r w:rsidR="007A5946">
        <w:t xml:space="preserve">, é nela que está contida todo conteúdo do site, por isso é importante estruturar bem, o conteúdo com o uso correto das </w:t>
      </w:r>
      <w:proofErr w:type="spellStart"/>
      <w:r w:rsidR="007A5946">
        <w:rPr>
          <w:i/>
          <w:iCs/>
        </w:rPr>
        <w:t>tags</w:t>
      </w:r>
      <w:proofErr w:type="spellEnd"/>
      <w:r w:rsidR="007A5946">
        <w:t xml:space="preserve">. Por exemplo, </w:t>
      </w:r>
      <w:r w:rsidR="00F35D88">
        <w:t xml:space="preserve">a usar a </w:t>
      </w:r>
      <w:proofErr w:type="spellStart"/>
      <w:r w:rsidR="00F35D88">
        <w:rPr>
          <w:i/>
          <w:iCs/>
        </w:rPr>
        <w:t>tag</w:t>
      </w:r>
      <w:proofErr w:type="spellEnd"/>
      <w:r w:rsidR="00F35D88">
        <w:rPr>
          <w:i/>
          <w:iCs/>
        </w:rPr>
        <w:t xml:space="preserve"> </w:t>
      </w:r>
      <w:r w:rsidR="00F35D88">
        <w:t>&lt;</w:t>
      </w:r>
      <w:proofErr w:type="spellStart"/>
      <w:r w:rsidR="00F35D88">
        <w:t>main</w:t>
      </w:r>
      <w:proofErr w:type="spellEnd"/>
      <w:r w:rsidR="0000474B">
        <w:t>&gt; ou</w:t>
      </w:r>
      <w:r w:rsidR="00F35D88">
        <w:t xml:space="preserve"> a </w:t>
      </w:r>
      <w:proofErr w:type="spellStart"/>
      <w:r w:rsidR="00F35D88">
        <w:rPr>
          <w:i/>
          <w:iCs/>
        </w:rPr>
        <w:t>tag</w:t>
      </w:r>
      <w:proofErr w:type="spellEnd"/>
      <w:r w:rsidR="00F35D88">
        <w:rPr>
          <w:i/>
          <w:iCs/>
        </w:rPr>
        <w:t xml:space="preserve"> </w:t>
      </w:r>
      <w:r w:rsidR="00F35D88">
        <w:t>&lt;</w:t>
      </w:r>
      <w:proofErr w:type="spellStart"/>
      <w:r w:rsidR="00F35D88">
        <w:t>div</w:t>
      </w:r>
      <w:proofErr w:type="spellEnd"/>
      <w:r w:rsidR="00F35D88">
        <w:t>&gt;, não terá diferença visual para o usuário, porém para o navega</w:t>
      </w:r>
      <w:r w:rsidR="001B0421">
        <w:t>dor</w:t>
      </w:r>
      <w:r w:rsidR="00F35D88">
        <w:t xml:space="preserve"> e motores de busca como o </w:t>
      </w:r>
      <w:r w:rsidR="001B0421">
        <w:rPr>
          <w:i/>
          <w:iCs/>
        </w:rPr>
        <w:t>google</w:t>
      </w:r>
      <w:r w:rsidR="001B0421">
        <w:t xml:space="preserve"> irão </w:t>
      </w:r>
      <w:r w:rsidR="006C35BA">
        <w:t>interpretar como o conteúdo principal do site se for &lt;</w:t>
      </w:r>
      <w:proofErr w:type="spellStart"/>
      <w:r w:rsidR="006C35BA">
        <w:t>main</w:t>
      </w:r>
      <w:proofErr w:type="spellEnd"/>
      <w:r w:rsidR="006C35BA">
        <w:t xml:space="preserve">&gt; e </w:t>
      </w:r>
      <w:r w:rsidR="0000474B">
        <w:t>enquanto que &lt;</w:t>
      </w:r>
      <w:proofErr w:type="spellStart"/>
      <w:r w:rsidR="0000474B">
        <w:t>div</w:t>
      </w:r>
      <w:proofErr w:type="spellEnd"/>
      <w:r w:rsidR="0000474B">
        <w:t xml:space="preserve">&gt; como uma secção do site, ou seja, cada </w:t>
      </w:r>
      <w:proofErr w:type="spellStart"/>
      <w:r w:rsidR="0000474B">
        <w:rPr>
          <w:i/>
          <w:iCs/>
        </w:rPr>
        <w:t>tag</w:t>
      </w:r>
      <w:proofErr w:type="spellEnd"/>
      <w:r w:rsidR="0000474B">
        <w:rPr>
          <w:i/>
          <w:iCs/>
        </w:rPr>
        <w:t xml:space="preserve"> </w:t>
      </w:r>
      <w:r w:rsidR="0000474B">
        <w:t xml:space="preserve">atribui um valor semântico diferente ao conteúdo inserido. Porém como grande parte das </w:t>
      </w:r>
      <w:proofErr w:type="spellStart"/>
      <w:r w:rsidR="0000474B">
        <w:t>tags</w:t>
      </w:r>
      <w:proofErr w:type="spellEnd"/>
      <w:r w:rsidR="0000474B">
        <w:t xml:space="preserve"> </w:t>
      </w:r>
      <w:r w:rsidR="00C171F2">
        <w:t>são para o conteúdo textual</w:t>
      </w:r>
      <w:r w:rsidR="006D750E">
        <w:t>, e o site é focado na construção de programas, a maior parte</w:t>
      </w:r>
      <w:r w:rsidR="00D3595D">
        <w:t xml:space="preserve"> </w:t>
      </w:r>
      <w:r w:rsidR="006D750E">
        <w:t>d</w:t>
      </w:r>
      <w:r w:rsidR="00D3595D">
        <w:t>as</w:t>
      </w:r>
      <w:r w:rsidR="006D750E">
        <w:t xml:space="preserve"> </w:t>
      </w:r>
      <w:proofErr w:type="spellStart"/>
      <w:r w:rsidR="006D750E">
        <w:t>tags</w:t>
      </w:r>
      <w:proofErr w:type="spellEnd"/>
      <w:r w:rsidR="006D750E">
        <w:t xml:space="preserve"> utilizadas foram &lt;</w:t>
      </w:r>
      <w:proofErr w:type="spellStart"/>
      <w:r w:rsidR="006D750E">
        <w:t>div</w:t>
      </w:r>
      <w:proofErr w:type="spellEnd"/>
      <w:r w:rsidR="006D750E">
        <w:t>&gt; e &lt;</w:t>
      </w:r>
      <w:proofErr w:type="spellStart"/>
      <w:r w:rsidR="006D750E">
        <w:t>span</w:t>
      </w:r>
      <w:proofErr w:type="spellEnd"/>
      <w:r w:rsidR="006D750E">
        <w:t>&gt;</w:t>
      </w:r>
      <w:r w:rsidR="00D3595D">
        <w:t>,</w:t>
      </w:r>
      <w:r w:rsidR="006D750E">
        <w:t xml:space="preserve"> já que são elementos genéricos que não representam nada em concreto e são os idea</w:t>
      </w:r>
      <w:r w:rsidR="00D3595D">
        <w:t>i</w:t>
      </w:r>
      <w:r w:rsidR="006D750E">
        <w:t xml:space="preserve">s para </w:t>
      </w:r>
      <w:r w:rsidR="00D3595D">
        <w:t>propósitos</w:t>
      </w:r>
      <w:r w:rsidR="006D750E">
        <w:t xml:space="preserve"> de </w:t>
      </w:r>
      <w:r w:rsidR="00D12A04">
        <w:t>estilização, que</w:t>
      </w:r>
      <w:r w:rsidR="00D3595D">
        <w:t xml:space="preserve"> é o foco do site.</w:t>
      </w:r>
    </w:p>
    <w:p w14:paraId="171BDBD1" w14:textId="7CE719FC" w:rsidR="00AD0EE7" w:rsidRDefault="00AD0EE7" w:rsidP="00AD0EE7">
      <w:pPr>
        <w:pStyle w:val="Ttulo3"/>
      </w:pPr>
      <w:r>
        <w:t>Atuação do CSS</w:t>
      </w:r>
    </w:p>
    <w:p w14:paraId="2E954D1B" w14:textId="2F6AD99C" w:rsidR="00587671" w:rsidRDefault="009E1D3B" w:rsidP="00722C4E">
      <w:r>
        <w:t>C</w:t>
      </w:r>
      <w:r w:rsidR="000A4565">
        <w:t>SS</w:t>
      </w:r>
      <w:r w:rsidR="00BC778B">
        <w:t xml:space="preserve"> teve um papel de extrema importância</w:t>
      </w:r>
      <w:r w:rsidR="000A4565">
        <w:t xml:space="preserve"> na confeção do site.</w:t>
      </w:r>
      <w:r w:rsidR="00BC778B">
        <w:t xml:space="preserve"> </w:t>
      </w:r>
      <w:r w:rsidR="000A4565">
        <w:t>C</w:t>
      </w:r>
      <w:r w:rsidR="00BC778B">
        <w:t>om os elementos e conteúdos organizados no HTML</w:t>
      </w:r>
      <w:r w:rsidR="000A4565">
        <w:t>, era no CSS que a estilização era realizada, com isso tornava-se possível alterar as cores, as formas, posição, tamanho</w:t>
      </w:r>
      <w:r w:rsidR="00587671">
        <w:t>, adicionar sombras, criar animações, definir um modo específico do cursor….</w:t>
      </w:r>
    </w:p>
    <w:p w14:paraId="5A44D48A" w14:textId="5C3448BC" w:rsidR="0032705B" w:rsidRDefault="005B6D46" w:rsidP="00722C4E">
      <w:r>
        <w:lastRenderedPageBreak/>
        <w:t>Todos os ficheiros .</w:t>
      </w:r>
      <w:proofErr w:type="spellStart"/>
      <w:r>
        <w:t>css</w:t>
      </w:r>
      <w:proofErr w:type="spellEnd"/>
      <w:r>
        <w:t xml:space="preserve"> estão na pasta “</w:t>
      </w:r>
      <w:proofErr w:type="spellStart"/>
      <w:r>
        <w:t>style</w:t>
      </w:r>
      <w:proofErr w:type="spellEnd"/>
      <w:r>
        <w:t>” do site, sendo o ficheiro</w:t>
      </w:r>
      <w:r w:rsidR="002F45AC">
        <w:t xml:space="preserve"> “style.css” o ficheiro global e presente nas </w:t>
      </w:r>
      <w:r w:rsidR="00016C16">
        <w:t>páginas</w:t>
      </w:r>
      <w:r w:rsidR="002F45AC">
        <w:t xml:space="preserve"> iniciais dos programas. Isto porque neste ficheiro está presente</w:t>
      </w:r>
      <w:r w:rsidR="00016C16">
        <w:t xml:space="preserve"> o estilo da página inicial do site, que consequentemente será replicado para as outras páginas</w:t>
      </w:r>
      <w:r w:rsidR="00784C4A">
        <w:t xml:space="preserve">. Isso tem o objetivo de </w:t>
      </w:r>
      <w:r w:rsidR="006E70F4">
        <w:t>man</w:t>
      </w:r>
      <w:r w:rsidR="00784C4A">
        <w:t>ter o mesmo formato de &lt;</w:t>
      </w:r>
      <w:proofErr w:type="spellStart"/>
      <w:r w:rsidR="00784C4A">
        <w:t>head</w:t>
      </w:r>
      <w:proofErr w:type="spellEnd"/>
      <w:r w:rsidR="00784C4A">
        <w:t>&gt;, &lt;</w:t>
      </w:r>
      <w:proofErr w:type="spellStart"/>
      <w:r w:rsidR="00784C4A">
        <w:t>main</w:t>
      </w:r>
      <w:proofErr w:type="spellEnd"/>
      <w:r w:rsidR="00784C4A">
        <w:t>&gt; e &lt;</w:t>
      </w:r>
      <w:proofErr w:type="spellStart"/>
      <w:r w:rsidR="00784C4A">
        <w:t>footer</w:t>
      </w:r>
      <w:proofErr w:type="spellEnd"/>
      <w:r w:rsidR="00784C4A">
        <w:t>&gt; nas páginas</w:t>
      </w:r>
      <w:r w:rsidR="006E70F4">
        <w:t xml:space="preserve"> do site (exceto as </w:t>
      </w:r>
      <w:proofErr w:type="gramStart"/>
      <w:r w:rsidR="006E70F4">
        <w:t>paginas</w:t>
      </w:r>
      <w:proofErr w:type="gramEnd"/>
      <w:r w:rsidR="006E70F4">
        <w:t xml:space="preserve"> especificas de programas). Além disso também tem nesse ficheiro variáveis, classes e </w:t>
      </w:r>
      <w:r w:rsidR="0032705B">
        <w:t xml:space="preserve">regras </w:t>
      </w:r>
      <w:proofErr w:type="spellStart"/>
      <w:r w:rsidR="0032705B">
        <w:t>at</w:t>
      </w:r>
      <w:proofErr w:type="spellEnd"/>
      <w:r w:rsidR="0032705B">
        <w:t xml:space="preserve"> (</w:t>
      </w:r>
      <w:proofErr w:type="spellStart"/>
      <w:r w:rsidR="0032705B" w:rsidRPr="0032705B">
        <w:t>at</w:t>
      </w:r>
      <w:proofErr w:type="spellEnd"/>
      <w:r w:rsidR="0032705B" w:rsidRPr="0032705B">
        <w:t>-rule</w:t>
      </w:r>
      <w:r w:rsidR="0032705B">
        <w:t xml:space="preserve">) que são comuns nas </w:t>
      </w:r>
      <w:proofErr w:type="gramStart"/>
      <w:r w:rsidR="0032705B">
        <w:t>paginas</w:t>
      </w:r>
      <w:proofErr w:type="gramEnd"/>
      <w:r w:rsidR="0032705B">
        <w:t xml:space="preserve"> html com acesso ao ficheiro: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246DA" w14:paraId="5C7E64F2" w14:textId="77777777" w:rsidTr="00D246DA">
        <w:tc>
          <w:tcPr>
            <w:tcW w:w="9060" w:type="dxa"/>
          </w:tcPr>
          <w:p w14:paraId="3DA42078" w14:textId="1E3ACE04" w:rsidR="00D246DA" w:rsidRPr="00D246DA" w:rsidRDefault="00D246DA" w:rsidP="00722C4E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@charset "UTF-8";</w:t>
            </w:r>
          </w:p>
        </w:tc>
      </w:tr>
    </w:tbl>
    <w:p w14:paraId="5CD74A9B" w14:textId="243108C7" w:rsidR="00D246DA" w:rsidRDefault="00D246DA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246DA" w14:paraId="56550F0D" w14:textId="77777777" w:rsidTr="003A2FC0">
        <w:trPr>
          <w:cantSplit/>
          <w:trHeight w:val="1134"/>
        </w:trPr>
        <w:tc>
          <w:tcPr>
            <w:tcW w:w="9060" w:type="dxa"/>
          </w:tcPr>
          <w:p w14:paraId="6C8506C3" w14:textId="77777777" w:rsidR="003A2FC0" w:rsidRPr="003A2FC0" w:rsidRDefault="003A2FC0" w:rsidP="003A2FC0">
            <w:pPr>
              <w:jc w:val="left"/>
              <w:rPr>
                <w:rFonts w:ascii="Consolas" w:hAnsi="Consolas"/>
              </w:rPr>
            </w:pPr>
            <w:r w:rsidRPr="003A2FC0">
              <w:rPr>
                <w:rFonts w:ascii="Consolas" w:hAnsi="Consolas"/>
              </w:rPr>
              <w:t>@import url("https://fonts.googleapis.com/css2?family=Chakra+Petch:wght@400;500;700&amp;family=Exo:wght@200&amp;display=swap");</w:t>
            </w:r>
          </w:p>
          <w:p w14:paraId="46616685" w14:textId="77777777" w:rsidR="003A2FC0" w:rsidRPr="003A2FC0" w:rsidRDefault="003A2FC0" w:rsidP="003A2FC0">
            <w:pPr>
              <w:jc w:val="left"/>
              <w:rPr>
                <w:rFonts w:ascii="Consolas" w:hAnsi="Consolas"/>
              </w:rPr>
            </w:pPr>
          </w:p>
          <w:p w14:paraId="4D5ADFB8" w14:textId="53E6C9BE" w:rsidR="003A2FC0" w:rsidRDefault="003A2FC0" w:rsidP="003A2FC0">
            <w:pPr>
              <w:jc w:val="left"/>
              <w:rPr>
                <w:rFonts w:ascii="Consolas" w:hAnsi="Consolas"/>
              </w:rPr>
            </w:pPr>
            <w:r w:rsidRPr="003A2FC0">
              <w:rPr>
                <w:rFonts w:ascii="Consolas" w:hAnsi="Consolas"/>
              </w:rPr>
              <w:t>@import</w:t>
            </w:r>
            <w:r>
              <w:rPr>
                <w:rFonts w:ascii="Consolas" w:hAnsi="Consolas"/>
              </w:rPr>
              <w:t xml:space="preserve"> </w:t>
            </w:r>
            <w:r w:rsidRPr="003A2FC0">
              <w:rPr>
                <w:rFonts w:ascii="Consolas" w:hAnsi="Consolas"/>
              </w:rPr>
              <w:t>url('https://fonts.googleapis.com/css2?family=Kurale&amp;display=swap');</w:t>
            </w:r>
          </w:p>
          <w:p w14:paraId="58F790A7" w14:textId="2886904F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@font-face {</w:t>
            </w:r>
          </w:p>
          <w:p w14:paraId="2C754616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font-family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Ahdn</w:t>
            </w:r>
            <w:proofErr w:type="spellEnd"/>
            <w:r w:rsidRPr="00D246DA">
              <w:rPr>
                <w:rFonts w:ascii="Consolas" w:hAnsi="Consolas"/>
              </w:rPr>
              <w:t>";</w:t>
            </w:r>
          </w:p>
          <w:p w14:paraId="2A0E97A7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src</w:t>
            </w:r>
            <w:proofErr w:type="spellEnd"/>
            <w:r w:rsidRPr="00D246DA">
              <w:rPr>
                <w:rFonts w:ascii="Consolas" w:hAnsi="Consolas"/>
              </w:rPr>
              <w:t xml:space="preserve">: </w:t>
            </w:r>
            <w:proofErr w:type="spellStart"/>
            <w:r w:rsidRPr="00D246DA">
              <w:rPr>
                <w:rFonts w:ascii="Consolas" w:hAnsi="Consolas"/>
              </w:rPr>
              <w:t>url</w:t>
            </w:r>
            <w:proofErr w:type="spellEnd"/>
            <w:r w:rsidRPr="00D246DA">
              <w:rPr>
                <w:rFonts w:ascii="Consolas" w:hAnsi="Consolas"/>
              </w:rPr>
              <w:t xml:space="preserve">("../fontes/AHDN.ttf") </w:t>
            </w:r>
            <w:proofErr w:type="spellStart"/>
            <w:r w:rsidRPr="00D246DA">
              <w:rPr>
                <w:rFonts w:ascii="Consolas" w:hAnsi="Consolas"/>
              </w:rPr>
              <w:t>format</w:t>
            </w:r>
            <w:proofErr w:type="spellEnd"/>
            <w:r w:rsidRPr="00D246DA">
              <w:rPr>
                <w:rFonts w:ascii="Consolas" w:hAnsi="Consolas"/>
              </w:rPr>
              <w:t>("</w:t>
            </w:r>
            <w:proofErr w:type="spellStart"/>
            <w:r w:rsidRPr="00D246DA">
              <w:rPr>
                <w:rFonts w:ascii="Consolas" w:hAnsi="Consolas"/>
              </w:rPr>
              <w:t>truetype</w:t>
            </w:r>
            <w:proofErr w:type="spellEnd"/>
            <w:r w:rsidRPr="00D246DA">
              <w:rPr>
                <w:rFonts w:ascii="Consolas" w:hAnsi="Consolas"/>
              </w:rPr>
              <w:t>");</w:t>
            </w:r>
          </w:p>
          <w:p w14:paraId="0CDCBD75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font-weight</w:t>
            </w:r>
            <w:proofErr w:type="spellEnd"/>
            <w:r w:rsidRPr="00D246DA">
              <w:rPr>
                <w:rFonts w:ascii="Consolas" w:hAnsi="Consolas"/>
              </w:rPr>
              <w:t>: normal;</w:t>
            </w:r>
          </w:p>
          <w:p w14:paraId="0B5CF88A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}</w:t>
            </w:r>
          </w:p>
          <w:p w14:paraId="08B7811B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@font-face {</w:t>
            </w:r>
          </w:p>
          <w:p w14:paraId="02E09A6A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font-family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>";</w:t>
            </w:r>
          </w:p>
          <w:p w14:paraId="7D90916C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src</w:t>
            </w:r>
            <w:proofErr w:type="spellEnd"/>
            <w:r w:rsidRPr="00D246DA">
              <w:rPr>
                <w:rFonts w:ascii="Consolas" w:hAnsi="Consolas"/>
              </w:rPr>
              <w:t xml:space="preserve">: </w:t>
            </w:r>
            <w:proofErr w:type="spellStart"/>
            <w:proofErr w:type="gramStart"/>
            <w:r w:rsidRPr="00D246DA">
              <w:rPr>
                <w:rFonts w:ascii="Consolas" w:hAnsi="Consolas"/>
              </w:rPr>
              <w:t>url</w:t>
            </w:r>
            <w:proofErr w:type="spellEnd"/>
            <w:r w:rsidRPr="00D246DA">
              <w:rPr>
                <w:rFonts w:ascii="Consolas" w:hAnsi="Consolas"/>
              </w:rPr>
              <w:t>(</w:t>
            </w:r>
            <w:proofErr w:type="gramEnd"/>
            <w:r w:rsidRPr="00D246DA">
              <w:rPr>
                <w:rFonts w:ascii="Consolas" w:hAnsi="Consolas"/>
              </w:rPr>
              <w:t>"../fontes/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 xml:space="preserve">\ sTYLE.ttf") </w:t>
            </w:r>
            <w:proofErr w:type="spellStart"/>
            <w:r w:rsidRPr="00D246DA">
              <w:rPr>
                <w:rFonts w:ascii="Consolas" w:hAnsi="Consolas"/>
              </w:rPr>
              <w:t>format</w:t>
            </w:r>
            <w:proofErr w:type="spellEnd"/>
            <w:r w:rsidRPr="00D246DA">
              <w:rPr>
                <w:rFonts w:ascii="Consolas" w:hAnsi="Consolas"/>
              </w:rPr>
              <w:t>("</w:t>
            </w:r>
            <w:proofErr w:type="spellStart"/>
            <w:r w:rsidRPr="00D246DA">
              <w:rPr>
                <w:rFonts w:ascii="Consolas" w:hAnsi="Consolas"/>
              </w:rPr>
              <w:t>truetype</w:t>
            </w:r>
            <w:proofErr w:type="spellEnd"/>
            <w:r w:rsidRPr="00D246DA">
              <w:rPr>
                <w:rFonts w:ascii="Consolas" w:hAnsi="Consolas"/>
              </w:rPr>
              <w:t>");</w:t>
            </w:r>
          </w:p>
          <w:p w14:paraId="2E27CFED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font-weight</w:t>
            </w:r>
            <w:proofErr w:type="spellEnd"/>
            <w:r w:rsidRPr="00D246DA">
              <w:rPr>
                <w:rFonts w:ascii="Consolas" w:hAnsi="Consolas"/>
              </w:rPr>
              <w:t>: normal;</w:t>
            </w:r>
          </w:p>
          <w:p w14:paraId="48609309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}</w:t>
            </w:r>
          </w:p>
          <w:p w14:paraId="3BF5953D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@font-face {</w:t>
            </w:r>
          </w:p>
          <w:p w14:paraId="576B1E40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font-family</w:t>
            </w:r>
            <w:proofErr w:type="spellEnd"/>
            <w:r w:rsidRPr="00D246DA">
              <w:rPr>
                <w:rFonts w:ascii="Consolas" w:hAnsi="Consolas"/>
              </w:rPr>
              <w:t>: "star";</w:t>
            </w:r>
          </w:p>
          <w:p w14:paraId="437455F7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src</w:t>
            </w:r>
            <w:proofErr w:type="spellEnd"/>
            <w:r w:rsidRPr="00D246DA">
              <w:rPr>
                <w:rFonts w:ascii="Consolas" w:hAnsi="Consolas"/>
              </w:rPr>
              <w:t xml:space="preserve">: </w:t>
            </w:r>
            <w:proofErr w:type="spellStart"/>
            <w:proofErr w:type="gramStart"/>
            <w:r w:rsidRPr="00D246DA">
              <w:rPr>
                <w:rFonts w:ascii="Consolas" w:hAnsi="Consolas"/>
              </w:rPr>
              <w:t>url</w:t>
            </w:r>
            <w:proofErr w:type="spellEnd"/>
            <w:r w:rsidRPr="00D246DA">
              <w:rPr>
                <w:rFonts w:ascii="Consolas" w:hAnsi="Consolas"/>
              </w:rPr>
              <w:t>(</w:t>
            </w:r>
            <w:proofErr w:type="gramEnd"/>
            <w:r w:rsidRPr="00D246DA">
              <w:rPr>
                <w:rFonts w:ascii="Consolas" w:hAnsi="Consolas"/>
              </w:rPr>
              <w:t>"../fontes/</w:t>
            </w:r>
            <w:proofErr w:type="spellStart"/>
            <w:r w:rsidRPr="00D246DA">
              <w:rPr>
                <w:rFonts w:ascii="Consolas" w:hAnsi="Consolas"/>
              </w:rPr>
              <w:t>Shooting</w:t>
            </w:r>
            <w:proofErr w:type="spellEnd"/>
            <w:r w:rsidRPr="00D246DA">
              <w:rPr>
                <w:rFonts w:ascii="Consolas" w:hAnsi="Consolas"/>
              </w:rPr>
              <w:t xml:space="preserve">\ Star.ttf") </w:t>
            </w:r>
            <w:proofErr w:type="spellStart"/>
            <w:r w:rsidRPr="00D246DA">
              <w:rPr>
                <w:rFonts w:ascii="Consolas" w:hAnsi="Consolas"/>
              </w:rPr>
              <w:t>format</w:t>
            </w:r>
            <w:proofErr w:type="spellEnd"/>
            <w:r w:rsidRPr="00D246DA">
              <w:rPr>
                <w:rFonts w:ascii="Consolas" w:hAnsi="Consolas"/>
              </w:rPr>
              <w:t>("</w:t>
            </w:r>
            <w:proofErr w:type="spellStart"/>
            <w:r w:rsidRPr="00D246DA">
              <w:rPr>
                <w:rFonts w:ascii="Consolas" w:hAnsi="Consolas"/>
              </w:rPr>
              <w:t>truetype</w:t>
            </w:r>
            <w:proofErr w:type="spellEnd"/>
            <w:r w:rsidRPr="00D246DA">
              <w:rPr>
                <w:rFonts w:ascii="Consolas" w:hAnsi="Consolas"/>
              </w:rPr>
              <w:t>");</w:t>
            </w:r>
          </w:p>
          <w:p w14:paraId="6112C0F7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font-weight</w:t>
            </w:r>
            <w:proofErr w:type="spellEnd"/>
            <w:r w:rsidRPr="00D246DA">
              <w:rPr>
                <w:rFonts w:ascii="Consolas" w:hAnsi="Consolas"/>
              </w:rPr>
              <w:t>: normal;</w:t>
            </w:r>
          </w:p>
          <w:p w14:paraId="666BF2F8" w14:textId="2781B493" w:rsidR="00D246DA" w:rsidRDefault="00D246DA" w:rsidP="003A2FC0">
            <w:pPr>
              <w:jc w:val="left"/>
            </w:pPr>
            <w:r w:rsidRPr="00D246DA">
              <w:rPr>
                <w:rFonts w:ascii="Consolas" w:hAnsi="Consolas"/>
              </w:rPr>
              <w:t>}</w:t>
            </w:r>
          </w:p>
        </w:tc>
      </w:tr>
    </w:tbl>
    <w:p w14:paraId="082A812E" w14:textId="3730D218" w:rsidR="00D246DA" w:rsidRDefault="00D246DA" w:rsidP="00722C4E"/>
    <w:p w14:paraId="66F8B450" w14:textId="77777777" w:rsidR="003A2FC0" w:rsidRDefault="003A2FC0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246DA" w14:paraId="6E083491" w14:textId="77777777" w:rsidTr="00D246DA">
        <w:tc>
          <w:tcPr>
            <w:tcW w:w="9060" w:type="dxa"/>
          </w:tcPr>
          <w:p w14:paraId="502D6ACA" w14:textId="77777777" w:rsidR="00D246DA" w:rsidRPr="00D246DA" w:rsidRDefault="00D246DA" w:rsidP="00D246DA">
            <w:pPr>
              <w:rPr>
                <w:rFonts w:ascii="Consolas" w:hAnsi="Consolas"/>
              </w:rPr>
            </w:pPr>
            <w:proofErr w:type="gramStart"/>
            <w:r w:rsidRPr="00D246DA">
              <w:rPr>
                <w:rFonts w:ascii="Consolas" w:hAnsi="Consolas"/>
              </w:rPr>
              <w:lastRenderedPageBreak/>
              <w:t>:</w:t>
            </w:r>
            <w:proofErr w:type="spellStart"/>
            <w:r w:rsidRPr="00D246DA">
              <w:rPr>
                <w:rFonts w:ascii="Consolas" w:hAnsi="Consolas"/>
              </w:rPr>
              <w:t>root</w:t>
            </w:r>
            <w:proofErr w:type="spellEnd"/>
            <w:proofErr w:type="gramEnd"/>
            <w:r w:rsidRPr="00D246DA">
              <w:rPr>
                <w:rFonts w:ascii="Consolas" w:hAnsi="Consolas"/>
              </w:rPr>
              <w:t xml:space="preserve"> {</w:t>
            </w:r>
          </w:p>
          <w:p w14:paraId="7966B9B8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cbranco</w:t>
            </w:r>
            <w:proofErr w:type="spellEnd"/>
            <w:r w:rsidRPr="00D246DA">
              <w:rPr>
                <w:rFonts w:ascii="Consolas" w:hAnsi="Consolas"/>
              </w:rPr>
              <w:t>: 245, 245, 245;</w:t>
            </w:r>
          </w:p>
          <w:p w14:paraId="74EFCF16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cazulcl</w:t>
            </w:r>
            <w:proofErr w:type="spellEnd"/>
            <w:r w:rsidRPr="00D246DA">
              <w:rPr>
                <w:rFonts w:ascii="Consolas" w:hAnsi="Consolas"/>
              </w:rPr>
              <w:t>: 67, 97, 238;</w:t>
            </w:r>
          </w:p>
          <w:p w14:paraId="2EE879F3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cazules</w:t>
            </w:r>
            <w:proofErr w:type="spellEnd"/>
            <w:r w:rsidRPr="00D246DA">
              <w:rPr>
                <w:rFonts w:ascii="Consolas" w:hAnsi="Consolas"/>
              </w:rPr>
              <w:t>: 17, 5, 87;</w:t>
            </w:r>
          </w:p>
          <w:p w14:paraId="279B3BF7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cvermelho</w:t>
            </w:r>
            <w:proofErr w:type="spellEnd"/>
            <w:r w:rsidRPr="00D246DA">
              <w:rPr>
                <w:rFonts w:ascii="Consolas" w:hAnsi="Consolas"/>
              </w:rPr>
              <w:t>: 210, 1, 25;</w:t>
            </w:r>
          </w:p>
          <w:p w14:paraId="095840A9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cvermelhocl</w:t>
            </w:r>
            <w:proofErr w:type="spellEnd"/>
            <w:r w:rsidRPr="00D246DA">
              <w:rPr>
                <w:rFonts w:ascii="Consolas" w:hAnsi="Consolas"/>
              </w:rPr>
              <w:t>: 219, 62, 80;</w:t>
            </w:r>
          </w:p>
          <w:p w14:paraId="19B54347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</w:t>
            </w:r>
            <w:proofErr w:type="spellStart"/>
            <w:r w:rsidRPr="00D246DA">
              <w:rPr>
                <w:rFonts w:ascii="Consolas" w:hAnsi="Consolas"/>
              </w:rPr>
              <w:t>aleatorio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Ahdn</w:t>
            </w:r>
            <w:proofErr w:type="spellEnd"/>
            <w:r w:rsidRPr="00D246DA">
              <w:rPr>
                <w:rFonts w:ascii="Consolas" w:hAnsi="Consolas"/>
              </w:rPr>
              <w:t xml:space="preserve">",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59E2B0E4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 xml:space="preserve">",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68A8FA36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</w:t>
            </w:r>
            <w:proofErr w:type="spellStart"/>
            <w:r w:rsidRPr="00D246DA">
              <w:rPr>
                <w:rFonts w:ascii="Consolas" w:hAnsi="Consolas"/>
              </w:rPr>
              <w:t>padrao</w:t>
            </w:r>
            <w:proofErr w:type="spellEnd"/>
            <w:r w:rsidRPr="00D246DA">
              <w:rPr>
                <w:rFonts w:ascii="Consolas" w:hAnsi="Consolas"/>
              </w:rPr>
              <w:t xml:space="preserve">: 'Chakra </w:t>
            </w:r>
            <w:proofErr w:type="spellStart"/>
            <w:r w:rsidRPr="00D246DA">
              <w:rPr>
                <w:rFonts w:ascii="Consolas" w:hAnsi="Consolas"/>
              </w:rPr>
              <w:t>Petch</w:t>
            </w:r>
            <w:proofErr w:type="spellEnd"/>
            <w:r w:rsidRPr="00D246DA">
              <w:rPr>
                <w:rFonts w:ascii="Consolas" w:hAnsi="Consolas"/>
              </w:rPr>
              <w:t xml:space="preserve">', Verdana, </w:t>
            </w:r>
            <w:proofErr w:type="spellStart"/>
            <w:r w:rsidRPr="00D246DA">
              <w:rPr>
                <w:rFonts w:ascii="Consolas" w:hAnsi="Consolas"/>
              </w:rPr>
              <w:t>sans-serif</w:t>
            </w:r>
            <w:proofErr w:type="spellEnd"/>
            <w:r w:rsidRPr="00D246DA">
              <w:rPr>
                <w:rFonts w:ascii="Consolas" w:hAnsi="Consolas"/>
              </w:rPr>
              <w:t xml:space="preserve">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3593CC39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--fonte-padrao2: '</w:t>
            </w:r>
            <w:proofErr w:type="spellStart"/>
            <w:r w:rsidRPr="00D246DA">
              <w:rPr>
                <w:rFonts w:ascii="Consolas" w:hAnsi="Consolas"/>
              </w:rPr>
              <w:t>Kurale</w:t>
            </w:r>
            <w:proofErr w:type="spellEnd"/>
            <w:r w:rsidRPr="00D246DA">
              <w:rPr>
                <w:rFonts w:ascii="Consolas" w:hAnsi="Consolas"/>
              </w:rPr>
              <w:t xml:space="preserve">',"Times </w:t>
            </w:r>
            <w:proofErr w:type="spellStart"/>
            <w:r w:rsidRPr="00D246DA">
              <w:rPr>
                <w:rFonts w:ascii="Consolas" w:hAnsi="Consolas"/>
              </w:rPr>
              <w:t>new</w:t>
            </w:r>
            <w:proofErr w:type="spellEnd"/>
            <w:r w:rsidRPr="00D246DA">
              <w:rPr>
                <w:rFonts w:ascii="Consolas" w:hAnsi="Consolas"/>
              </w:rPr>
              <w:t xml:space="preserve"> </w:t>
            </w:r>
            <w:proofErr w:type="spellStart"/>
            <w:r w:rsidRPr="00D246DA">
              <w:rPr>
                <w:rFonts w:ascii="Consolas" w:hAnsi="Consolas"/>
              </w:rPr>
              <w:t>Roman</w:t>
            </w:r>
            <w:proofErr w:type="spellEnd"/>
            <w:r w:rsidRPr="00D246DA">
              <w:rPr>
                <w:rFonts w:ascii="Consolas" w:hAnsi="Consolas"/>
              </w:rPr>
              <w:t>", "</w:t>
            </w:r>
            <w:proofErr w:type="spellStart"/>
            <w:r w:rsidRPr="00D246DA">
              <w:rPr>
                <w:rFonts w:ascii="Consolas" w:hAnsi="Consolas"/>
              </w:rPr>
              <w:t>serif</w:t>
            </w:r>
            <w:proofErr w:type="spellEnd"/>
            <w:r w:rsidRPr="00D246DA">
              <w:rPr>
                <w:rFonts w:ascii="Consolas" w:hAnsi="Consolas"/>
              </w:rPr>
              <w:t xml:space="preserve">",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2173AEDE" w14:textId="020E820C" w:rsidR="00D246DA" w:rsidRDefault="00D246DA" w:rsidP="00D246DA">
            <w:r w:rsidRPr="00D246DA">
              <w:rPr>
                <w:rFonts w:ascii="Consolas" w:hAnsi="Consolas"/>
              </w:rPr>
              <w:t>}</w:t>
            </w:r>
          </w:p>
        </w:tc>
      </w:tr>
    </w:tbl>
    <w:p w14:paraId="712FA176" w14:textId="3DAA4F0C" w:rsidR="00D246DA" w:rsidRDefault="00D246DA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1D421920" w14:textId="77777777" w:rsidTr="00F86CC6">
        <w:tc>
          <w:tcPr>
            <w:tcW w:w="9060" w:type="dxa"/>
          </w:tcPr>
          <w:p w14:paraId="3AA66E13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>* {</w:t>
            </w:r>
          </w:p>
          <w:p w14:paraId="1DD9AB5E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margin</w:t>
            </w:r>
            <w:proofErr w:type="spellEnd"/>
            <w:r w:rsidRPr="00F86CC6">
              <w:rPr>
                <w:rFonts w:ascii="Consolas" w:hAnsi="Consolas"/>
              </w:rPr>
              <w:t>: 0px;</w:t>
            </w:r>
          </w:p>
          <w:p w14:paraId="428FEE2B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padding</w:t>
            </w:r>
            <w:proofErr w:type="spellEnd"/>
            <w:r w:rsidRPr="00F86CC6">
              <w:rPr>
                <w:rFonts w:ascii="Consolas" w:hAnsi="Consolas"/>
              </w:rPr>
              <w:t>: 0px;</w:t>
            </w:r>
          </w:p>
          <w:p w14:paraId="5C21F1B2" w14:textId="26B0CA3B" w:rsidR="00F86CC6" w:rsidRDefault="00F86CC6" w:rsidP="00F86CC6">
            <w:r w:rsidRPr="00F86CC6">
              <w:rPr>
                <w:rFonts w:ascii="Consolas" w:hAnsi="Consolas"/>
              </w:rPr>
              <w:t>}</w:t>
            </w:r>
          </w:p>
        </w:tc>
      </w:tr>
    </w:tbl>
    <w:p w14:paraId="49A75920" w14:textId="632F95AA" w:rsidR="00F86CC6" w:rsidRDefault="00F86CC6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08D3D217" w14:textId="77777777" w:rsidTr="00F86CC6">
        <w:tc>
          <w:tcPr>
            <w:tcW w:w="9060" w:type="dxa"/>
          </w:tcPr>
          <w:p w14:paraId="528B9581" w14:textId="77777777" w:rsidR="00F86CC6" w:rsidRPr="00F86CC6" w:rsidRDefault="00F86CC6" w:rsidP="00F86CC6">
            <w:pPr>
              <w:rPr>
                <w:rFonts w:ascii="Consolas" w:hAnsi="Consolas"/>
              </w:rPr>
            </w:pPr>
            <w:proofErr w:type="gramStart"/>
            <w:r w:rsidRPr="00F86CC6">
              <w:rPr>
                <w:rFonts w:ascii="Consolas" w:hAnsi="Consolas"/>
              </w:rPr>
              <w:t>.</w:t>
            </w:r>
            <w:proofErr w:type="spellStart"/>
            <w:r w:rsidRPr="00F86CC6">
              <w:rPr>
                <w:rFonts w:ascii="Consolas" w:hAnsi="Consolas"/>
              </w:rPr>
              <w:t>grid</w:t>
            </w:r>
            <w:proofErr w:type="spellEnd"/>
            <w:proofErr w:type="gramEnd"/>
            <w:r w:rsidRPr="00F86CC6">
              <w:rPr>
                <w:rFonts w:ascii="Consolas" w:hAnsi="Consolas"/>
              </w:rPr>
              <w:t xml:space="preserve"> {</w:t>
            </w:r>
          </w:p>
          <w:p w14:paraId="4FF3541F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display: </w:t>
            </w:r>
            <w:proofErr w:type="spellStart"/>
            <w:r w:rsidRPr="00F86CC6">
              <w:rPr>
                <w:rFonts w:ascii="Consolas" w:hAnsi="Consolas"/>
              </w:rPr>
              <w:t>grid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44EF166F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place-items</w:t>
            </w:r>
            <w:proofErr w:type="spellEnd"/>
            <w:r w:rsidRPr="00F86CC6">
              <w:rPr>
                <w:rFonts w:ascii="Consolas" w:hAnsi="Consolas"/>
              </w:rPr>
              <w:t xml:space="preserve">: 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090B1290" w14:textId="233C6CC1" w:rsidR="00F86CC6" w:rsidRDefault="00F86CC6" w:rsidP="00F86CC6">
            <w:r w:rsidRPr="00F86CC6">
              <w:rPr>
                <w:rFonts w:ascii="Consolas" w:hAnsi="Consolas"/>
              </w:rPr>
              <w:t>}</w:t>
            </w:r>
          </w:p>
        </w:tc>
      </w:tr>
    </w:tbl>
    <w:p w14:paraId="338D7AAB" w14:textId="04C71C51" w:rsidR="00F86CC6" w:rsidRDefault="00F86CC6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1714AE83" w14:textId="77777777" w:rsidTr="00F86CC6">
        <w:tc>
          <w:tcPr>
            <w:tcW w:w="9060" w:type="dxa"/>
          </w:tcPr>
          <w:p w14:paraId="1253FC6D" w14:textId="77777777" w:rsidR="00F86CC6" w:rsidRPr="00F86CC6" w:rsidRDefault="00F86CC6" w:rsidP="00F86CC6">
            <w:pPr>
              <w:rPr>
                <w:rFonts w:ascii="Consolas" w:hAnsi="Consolas"/>
              </w:rPr>
            </w:pPr>
            <w:proofErr w:type="gramStart"/>
            <w:r w:rsidRPr="00F86CC6">
              <w:rPr>
                <w:rFonts w:ascii="Consolas" w:hAnsi="Consolas"/>
              </w:rPr>
              <w:t>.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proofErr w:type="gramEnd"/>
            <w:r w:rsidRPr="00F86CC6">
              <w:rPr>
                <w:rFonts w:ascii="Consolas" w:hAnsi="Consolas"/>
              </w:rPr>
              <w:t xml:space="preserve"> {</w:t>
            </w:r>
          </w:p>
          <w:p w14:paraId="3B078F3B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display: </w:t>
            </w:r>
            <w:proofErr w:type="spellStart"/>
            <w:r w:rsidRPr="00F86CC6">
              <w:rPr>
                <w:rFonts w:ascii="Consolas" w:hAnsi="Consolas"/>
              </w:rPr>
              <w:t>table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2C0E95AA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margin</w:t>
            </w:r>
            <w:proofErr w:type="spellEnd"/>
            <w:r w:rsidRPr="00F86CC6">
              <w:rPr>
                <w:rFonts w:ascii="Consolas" w:hAnsi="Consolas"/>
              </w:rPr>
              <w:t>: auto;</w:t>
            </w:r>
          </w:p>
          <w:p w14:paraId="26E4155F" w14:textId="46905C52" w:rsidR="00F86CC6" w:rsidRDefault="00F86CC6" w:rsidP="00F86CC6">
            <w:r w:rsidRPr="00F86CC6">
              <w:rPr>
                <w:rFonts w:ascii="Consolas" w:hAnsi="Consolas"/>
              </w:rPr>
              <w:t>}</w:t>
            </w:r>
          </w:p>
        </w:tc>
      </w:tr>
    </w:tbl>
    <w:p w14:paraId="6595F6FC" w14:textId="6E2A59D8" w:rsidR="00F86CC6" w:rsidRDefault="00F86CC6" w:rsidP="00722C4E"/>
    <w:p w14:paraId="5DFE616C" w14:textId="77777777" w:rsidR="003A2FC0" w:rsidRDefault="003A2FC0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1C075F6A" w14:textId="77777777" w:rsidTr="00F86CC6">
        <w:tc>
          <w:tcPr>
            <w:tcW w:w="9060" w:type="dxa"/>
          </w:tcPr>
          <w:p w14:paraId="18510A1A" w14:textId="77777777" w:rsidR="00F86CC6" w:rsidRPr="00F86CC6" w:rsidRDefault="00F86CC6" w:rsidP="00F86CC6">
            <w:pPr>
              <w:rPr>
                <w:rFonts w:ascii="Consolas" w:hAnsi="Consolas"/>
              </w:rPr>
            </w:pPr>
            <w:proofErr w:type="gramStart"/>
            <w:r w:rsidRPr="00F86CC6">
              <w:rPr>
                <w:rFonts w:ascii="Consolas" w:hAnsi="Consolas"/>
              </w:rPr>
              <w:t>.</w:t>
            </w:r>
            <w:proofErr w:type="spellStart"/>
            <w:r w:rsidRPr="00F86CC6">
              <w:rPr>
                <w:rFonts w:ascii="Consolas" w:hAnsi="Consolas"/>
              </w:rPr>
              <w:t>flex</w:t>
            </w:r>
            <w:proofErr w:type="spellEnd"/>
            <w:proofErr w:type="gramEnd"/>
            <w:r w:rsidRPr="00F86CC6">
              <w:rPr>
                <w:rFonts w:ascii="Consolas" w:hAnsi="Consolas"/>
              </w:rPr>
              <w:t xml:space="preserve"> {</w:t>
            </w:r>
          </w:p>
          <w:p w14:paraId="77FD3D3E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display: </w:t>
            </w:r>
            <w:proofErr w:type="spellStart"/>
            <w:r w:rsidRPr="00F86CC6">
              <w:rPr>
                <w:rFonts w:ascii="Consolas" w:hAnsi="Consolas"/>
              </w:rPr>
              <w:t>flex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49235D66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align-items</w:t>
            </w:r>
            <w:proofErr w:type="spellEnd"/>
            <w:r w:rsidRPr="00F86CC6">
              <w:rPr>
                <w:rFonts w:ascii="Consolas" w:hAnsi="Consolas"/>
              </w:rPr>
              <w:t xml:space="preserve">: 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6CC2DEDB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lastRenderedPageBreak/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justify-content</w:t>
            </w:r>
            <w:proofErr w:type="spellEnd"/>
            <w:r w:rsidRPr="00F86CC6">
              <w:rPr>
                <w:rFonts w:ascii="Consolas" w:hAnsi="Consolas"/>
              </w:rPr>
              <w:t xml:space="preserve">: 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1D4FDE14" w14:textId="0AEC585F" w:rsidR="00F86CC6" w:rsidRDefault="00F86CC6" w:rsidP="00F86CC6">
            <w:r w:rsidRPr="00F86CC6">
              <w:rPr>
                <w:rFonts w:ascii="Consolas" w:hAnsi="Consolas"/>
              </w:rPr>
              <w:t>}</w:t>
            </w:r>
          </w:p>
        </w:tc>
      </w:tr>
    </w:tbl>
    <w:p w14:paraId="45005FB2" w14:textId="77777777" w:rsidR="00F86CC6" w:rsidRDefault="00F86CC6" w:rsidP="00722C4E"/>
    <w:p w14:paraId="15A1D7F9" w14:textId="303D9BA9" w:rsidR="00722C4E" w:rsidRPr="00722C4E" w:rsidRDefault="00587671" w:rsidP="00722C4E">
      <w:r>
        <w:t>Além disso a CSS é a responsável pela responsividade do site, conceito que será abordado mais adiante neste relatório.</w:t>
      </w:r>
    </w:p>
    <w:p w14:paraId="09E8C226" w14:textId="46896F0C" w:rsidR="00AD0EE7" w:rsidRDefault="00AD0EE7" w:rsidP="00AD0EE7">
      <w:pPr>
        <w:pStyle w:val="Ttulo3"/>
      </w:pPr>
      <w:r>
        <w:t>Atuação do JS</w:t>
      </w:r>
    </w:p>
    <w:p w14:paraId="11A382CC" w14:textId="67093776" w:rsidR="00D12A04" w:rsidRDefault="00247768" w:rsidP="00EB5587">
      <w:r>
        <w:t xml:space="preserve">Mesmo com organização </w:t>
      </w:r>
      <w:r w:rsidR="00257402">
        <w:t>por parte da</w:t>
      </w:r>
      <w:r>
        <w:t xml:space="preserve"> HTML e a </w:t>
      </w:r>
      <w:r w:rsidR="00257402">
        <w:t>personalização por parte da CSS</w:t>
      </w:r>
      <w:r w:rsidR="005364A5">
        <w:t>, JavaScript é responsável por toda reciprocidade entre o usuário e as páginas</w:t>
      </w:r>
      <w:r w:rsidR="005364A5">
        <w:rPr>
          <w:i/>
          <w:iCs/>
        </w:rPr>
        <w:t xml:space="preserve"> web</w:t>
      </w:r>
      <w:r w:rsidR="005364A5">
        <w:t xml:space="preserve">, </w:t>
      </w:r>
      <w:r w:rsidR="000262B7">
        <w:t>ou seja,</w:t>
      </w:r>
      <w:r w:rsidR="005364A5">
        <w:t xml:space="preserve"> a interatividade.</w:t>
      </w:r>
      <w:r w:rsidR="008138A2">
        <w:t xml:space="preserve"> JS por ser uma linguagem de programação de páginas web, </w:t>
      </w:r>
      <w:r w:rsidR="000262B7">
        <w:t>apresenta</w:t>
      </w:r>
      <w:r w:rsidR="008138A2">
        <w:t xml:space="preserve"> </w:t>
      </w:r>
      <w:r w:rsidR="000262B7">
        <w:t xml:space="preserve">mecanismos que podem alterar o conteúdo de um elemento na </w:t>
      </w:r>
      <w:proofErr w:type="gramStart"/>
      <w:r w:rsidR="000262B7">
        <w:t>HTML</w:t>
      </w:r>
      <w:r w:rsidR="007B63FB">
        <w:t>(</w:t>
      </w:r>
      <w:proofErr w:type="gramEnd"/>
      <w:r w:rsidR="007B63FB">
        <w:t xml:space="preserve">mudar o texto, </w:t>
      </w:r>
      <w:r w:rsidR="007B63FB">
        <w:rPr>
          <w:i/>
          <w:iCs/>
        </w:rPr>
        <w:t>id</w:t>
      </w:r>
      <w:r w:rsidR="007B63FB">
        <w:t xml:space="preserve">, </w:t>
      </w:r>
      <w:proofErr w:type="spellStart"/>
      <w:r w:rsidR="007B63FB">
        <w:rPr>
          <w:i/>
          <w:iCs/>
        </w:rPr>
        <w:t>class</w:t>
      </w:r>
      <w:proofErr w:type="spellEnd"/>
      <w:r w:rsidR="007B63FB">
        <w:t>, valores…)</w:t>
      </w:r>
      <w:r w:rsidR="000262B7">
        <w:t xml:space="preserve"> e alterar as propriedades da CSS</w:t>
      </w:r>
      <w:r w:rsidR="007B63FB">
        <w:t xml:space="preserve"> (adicionar ou retirar animações,</w:t>
      </w:r>
      <w:r w:rsidR="00B51CFE">
        <w:t xml:space="preserve"> </w:t>
      </w:r>
      <w:r w:rsidR="007B63FB">
        <w:t>cores, posições…)</w:t>
      </w:r>
      <w:r w:rsidR="000262B7">
        <w:t xml:space="preserve"> em m</w:t>
      </w:r>
      <w:r w:rsidR="00875151">
        <w:t>omentos específicos</w:t>
      </w:r>
      <w:r w:rsidR="007B63FB">
        <w:t>, como por exemplo</w:t>
      </w:r>
      <w:r w:rsidR="00B51CFE">
        <w:t>: ao clicar</w:t>
      </w:r>
      <w:r w:rsidR="007B63FB">
        <w:t xml:space="preserve"> o botão de iniciar nas paginas iniciais dos programas</w:t>
      </w:r>
      <w:r w:rsidR="00B51CFE">
        <w:t>.</w:t>
      </w:r>
      <w:r w:rsidR="007F6583">
        <w:t xml:space="preserve"> Para atingir esse feito é necessário usar </w:t>
      </w:r>
      <w:proofErr w:type="gramStart"/>
      <w:r w:rsidR="007F6583">
        <w:t>varias</w:t>
      </w:r>
      <w:proofErr w:type="gramEnd"/>
      <w:r w:rsidR="007F6583">
        <w:t xml:space="preserve"> </w:t>
      </w:r>
      <w:r w:rsidR="007F6583" w:rsidRPr="007F6583">
        <w:rPr>
          <w:b/>
          <w:bCs/>
        </w:rPr>
        <w:t>funções</w:t>
      </w:r>
      <w:r w:rsidR="007F6583">
        <w:rPr>
          <w:b/>
          <w:bCs/>
        </w:rPr>
        <w:t xml:space="preserve"> </w:t>
      </w:r>
      <w:r w:rsidR="007F6583">
        <w:t>(função em JS são blocos de códigos designados a realizar uma tarefa especifica e só é executado quando “algo” a chama)</w:t>
      </w:r>
      <w:r w:rsidR="00961715">
        <w:t xml:space="preserve"> </w:t>
      </w:r>
      <w:r w:rsidR="007F6583">
        <w:t>no</w:t>
      </w:r>
      <w:r w:rsidR="00961715">
        <w:t>s</w:t>
      </w:r>
      <w:r w:rsidR="007F6583">
        <w:t xml:space="preserve"> programas</w:t>
      </w:r>
      <w:r w:rsidR="00961715">
        <w:t>.</w:t>
      </w:r>
    </w:p>
    <w:p w14:paraId="6D0713A4" w14:textId="34363123" w:rsidR="00A62732" w:rsidRPr="00A62732" w:rsidRDefault="00A62732" w:rsidP="00EB5587">
      <w:r>
        <w:t>Todos os ficheiros .</w:t>
      </w:r>
      <w:proofErr w:type="spellStart"/>
      <w:r>
        <w:t>js</w:t>
      </w:r>
      <w:proofErr w:type="spellEnd"/>
      <w:r>
        <w:t xml:space="preserve"> estão na pasta “script”, não existe um ficheiro global para esse caso, mas a função </w:t>
      </w:r>
      <w:proofErr w:type="spellStart"/>
      <w:proofErr w:type="gramStart"/>
      <w:r>
        <w:rPr>
          <w:i/>
          <w:iCs/>
        </w:rPr>
        <w:t>randint</w:t>
      </w:r>
      <w:proofErr w:type="spellEnd"/>
      <w:r>
        <w:rPr>
          <w:i/>
          <w:iCs/>
        </w:rPr>
        <w:t>(</w:t>
      </w:r>
      <w:proofErr w:type="gramEnd"/>
      <w:r>
        <w:rPr>
          <w:i/>
          <w:iCs/>
        </w:rPr>
        <w:t xml:space="preserve">), </w:t>
      </w:r>
      <w:r>
        <w:t xml:space="preserve">a variável </w:t>
      </w:r>
      <w:proofErr w:type="spellStart"/>
      <w:r>
        <w:rPr>
          <w:i/>
          <w:iCs/>
        </w:rPr>
        <w:t>sleep</w:t>
      </w:r>
      <w:proofErr w:type="spellEnd"/>
      <w:r>
        <w:t xml:space="preserve">, são comuns </w:t>
      </w:r>
      <w:r w:rsidR="00EB1275">
        <w:t>na maioria dos scripts e serão explicadas mais adiante deste relatório.</w:t>
      </w:r>
    </w:p>
    <w:p w14:paraId="00224579" w14:textId="77777777" w:rsidR="00A62732" w:rsidRPr="001B0421" w:rsidRDefault="00A62732" w:rsidP="00EB5587"/>
    <w:p w14:paraId="6EA17379" w14:textId="1C4F6DB2" w:rsidR="00FA4AFE" w:rsidRDefault="008C4D91" w:rsidP="00FA4AFE">
      <w:pPr>
        <w:pStyle w:val="Ttulo2"/>
      </w:pPr>
      <w:bookmarkStart w:id="20" w:name="_Toc101646662"/>
      <w:r>
        <w:t xml:space="preserve">Os </w:t>
      </w:r>
      <w:r w:rsidR="00FA4AFE">
        <w:t>programas</w:t>
      </w:r>
      <w:r w:rsidR="001729BB">
        <w:t xml:space="preserve"> selecionados.</w:t>
      </w:r>
      <w:bookmarkEnd w:id="20"/>
    </w:p>
    <w:p w14:paraId="79F574A2" w14:textId="6ACAC3BA" w:rsidR="00731ABF" w:rsidRDefault="00F55364" w:rsidP="00F55364">
      <w:r>
        <w:t xml:space="preserve">Os programas presentes no site tiveram a sua versão original em </w:t>
      </w:r>
      <w:proofErr w:type="spellStart"/>
      <w:r>
        <w:t>Python</w:t>
      </w:r>
      <w:proofErr w:type="spellEnd"/>
      <w:r w:rsidR="008D0490">
        <w:t xml:space="preserve"> (exceto a calculadora), que depois foram convertidos para JavaScript</w:t>
      </w:r>
      <w:r w:rsidR="00717BE4">
        <w:t xml:space="preserve">. Apesar de ser possível construir o site com </w:t>
      </w:r>
      <w:proofErr w:type="spellStart"/>
      <w:r w:rsidR="00717BE4">
        <w:t>Python</w:t>
      </w:r>
      <w:proofErr w:type="spellEnd"/>
      <w:r w:rsidR="00717BE4">
        <w:t>, converter os programas</w:t>
      </w:r>
      <w:r w:rsidR="00EF1CC2">
        <w:t xml:space="preserve"> para JavaScript foi a opção mais viável</w:t>
      </w:r>
      <w:r w:rsidR="0053577F">
        <w:t xml:space="preserve">, isso porque JS como é uma linguagem de programação voltada para páginas web, </w:t>
      </w:r>
      <w:r w:rsidR="00BD579E">
        <w:t xml:space="preserve">é mais fácil de tornar os programas interativos com JavaScript do que </w:t>
      </w:r>
      <w:proofErr w:type="spellStart"/>
      <w:r w:rsidR="00BD579E">
        <w:t>Python</w:t>
      </w:r>
      <w:proofErr w:type="spellEnd"/>
      <w:r w:rsidR="00BD579E">
        <w:t xml:space="preserve">, além de que como são programas </w:t>
      </w:r>
      <w:r w:rsidR="009133BE">
        <w:t>básicos</w:t>
      </w:r>
      <w:r w:rsidR="00BD579E">
        <w:t>, as condições</w:t>
      </w:r>
      <w:r w:rsidR="00067E63">
        <w:t xml:space="preserve"> e</w:t>
      </w:r>
      <w:r w:rsidR="00BD579E">
        <w:t xml:space="preserve"> os operadores</w:t>
      </w:r>
      <w:r w:rsidR="00067E63">
        <w:t xml:space="preserve"> utilizados são comuns em ambas as linguagens </w:t>
      </w:r>
      <w:r w:rsidR="009133BE">
        <w:t xml:space="preserve">e mesmo em casos </w:t>
      </w:r>
      <w:r w:rsidR="00890601">
        <w:t xml:space="preserve">que não são comuns, em JS existe </w:t>
      </w:r>
      <w:r w:rsidR="009133BE">
        <w:t xml:space="preserve">funções </w:t>
      </w:r>
      <w:r w:rsidR="00890601">
        <w:t>ou</w:t>
      </w:r>
      <w:r w:rsidR="00067E63">
        <w:t xml:space="preserve"> atributos </w:t>
      </w:r>
      <w:r w:rsidR="009133BE">
        <w:t>equivalentes</w:t>
      </w:r>
      <w:r w:rsidR="003B4DFC">
        <w:t xml:space="preserve"> como por exemplo</w:t>
      </w:r>
      <w:r w:rsidR="00973861">
        <w:t xml:space="preserve"> como no caso da l</w:t>
      </w:r>
      <w:r w:rsidR="00496D7B">
        <w:t>istas</w:t>
      </w:r>
      <w:r w:rsidR="00973861">
        <w:t xml:space="preserve"> (</w:t>
      </w:r>
      <w:proofErr w:type="spellStart"/>
      <w:r w:rsidR="00973861" w:rsidRPr="00973861">
        <w:rPr>
          <w:i/>
          <w:iCs/>
        </w:rPr>
        <w:t>list</w:t>
      </w:r>
      <w:proofErr w:type="spellEnd"/>
      <w:r w:rsidR="00973861">
        <w:t>)</w:t>
      </w:r>
      <w:r w:rsidR="00496D7B">
        <w:t xml:space="preserve"> em </w:t>
      </w:r>
      <w:proofErr w:type="spellStart"/>
      <w:r w:rsidR="00496D7B">
        <w:t>p</w:t>
      </w:r>
      <w:r w:rsidR="00973861">
        <w:t>ython</w:t>
      </w:r>
      <w:proofErr w:type="spellEnd"/>
      <w:r w:rsidR="00973861">
        <w:t xml:space="preserve"> são equivalentes aos vetores (</w:t>
      </w:r>
      <w:proofErr w:type="spellStart"/>
      <w:r w:rsidR="00973861">
        <w:rPr>
          <w:i/>
          <w:iCs/>
        </w:rPr>
        <w:t>arrays</w:t>
      </w:r>
      <w:proofErr w:type="spellEnd"/>
      <w:r w:rsidR="00973861">
        <w:t>) em JS,  inclusive têm métodos com os mesmos propósitos</w:t>
      </w:r>
      <w:r w:rsidR="00006D99">
        <w:t xml:space="preserve"> como por exemplo</w:t>
      </w:r>
      <w:r w:rsidR="00973861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96"/>
        <w:gridCol w:w="2407"/>
        <w:gridCol w:w="4457"/>
      </w:tblGrid>
      <w:tr w:rsidR="00973861" w14:paraId="6CCA3ED6" w14:textId="77777777" w:rsidTr="00731ABF">
        <w:tc>
          <w:tcPr>
            <w:tcW w:w="2122" w:type="dxa"/>
          </w:tcPr>
          <w:p w14:paraId="5E44A6A1" w14:textId="7AFB5D4D" w:rsidR="00973861" w:rsidRDefault="00973861" w:rsidP="00F55364">
            <w:r>
              <w:t>Métodos das Listas</w:t>
            </w:r>
          </w:p>
        </w:tc>
        <w:tc>
          <w:tcPr>
            <w:tcW w:w="2409" w:type="dxa"/>
          </w:tcPr>
          <w:p w14:paraId="0AB95B83" w14:textId="41AC6085" w:rsidR="00973861" w:rsidRDefault="00973861" w:rsidP="00F55364">
            <w:r>
              <w:t>Métodos dos Vetores</w:t>
            </w:r>
          </w:p>
        </w:tc>
        <w:tc>
          <w:tcPr>
            <w:tcW w:w="4529" w:type="dxa"/>
          </w:tcPr>
          <w:p w14:paraId="03F86F16" w14:textId="1333CB9D" w:rsidR="00973861" w:rsidRDefault="00973861" w:rsidP="00F55364">
            <w:r>
              <w:t>Propósito</w:t>
            </w:r>
          </w:p>
        </w:tc>
      </w:tr>
      <w:tr w:rsidR="00973861" w14:paraId="5B137FFD" w14:textId="77777777" w:rsidTr="00731ABF">
        <w:tc>
          <w:tcPr>
            <w:tcW w:w="2122" w:type="dxa"/>
            <w:vAlign w:val="center"/>
          </w:tcPr>
          <w:p w14:paraId="25D97927" w14:textId="2EF26A23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lastRenderedPageBreak/>
              <w:t>lista.append</w:t>
            </w:r>
            <w:proofErr w:type="spellEnd"/>
            <w:proofErr w:type="gramEnd"/>
            <w:r w:rsidRPr="00EB1275">
              <w:rPr>
                <w:rFonts w:ascii="Consolas" w:hAnsi="Consolas"/>
              </w:rPr>
              <w:t>(n)</w:t>
            </w:r>
          </w:p>
        </w:tc>
        <w:tc>
          <w:tcPr>
            <w:tcW w:w="2409" w:type="dxa"/>
            <w:vAlign w:val="center"/>
          </w:tcPr>
          <w:p w14:paraId="230985BE" w14:textId="4518F1E0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vetor</w:t>
            </w:r>
            <w:r w:rsidR="005C17BE" w:rsidRPr="00EB1275">
              <w:rPr>
                <w:rFonts w:ascii="Consolas" w:hAnsi="Consolas"/>
              </w:rPr>
              <w:t>.push</w:t>
            </w:r>
            <w:proofErr w:type="spellEnd"/>
            <w:proofErr w:type="gramEnd"/>
            <w:r w:rsidR="005C17BE" w:rsidRPr="00EB1275">
              <w:rPr>
                <w:rFonts w:ascii="Consolas" w:hAnsi="Consolas"/>
              </w:rPr>
              <w:t>(n);</w:t>
            </w:r>
          </w:p>
        </w:tc>
        <w:tc>
          <w:tcPr>
            <w:tcW w:w="4529" w:type="dxa"/>
            <w:vAlign w:val="center"/>
          </w:tcPr>
          <w:p w14:paraId="3F5C82D2" w14:textId="66BF3B6A" w:rsidR="00973861" w:rsidRDefault="00345A9A" w:rsidP="00103760">
            <w:pPr>
              <w:jc w:val="left"/>
            </w:pPr>
            <w:r>
              <w:t>Adiciona</w:t>
            </w:r>
            <w:r w:rsidR="005C17BE">
              <w:t xml:space="preserve"> um </w:t>
            </w:r>
            <w:r>
              <w:t>elemento</w:t>
            </w:r>
            <w:r w:rsidR="005C17BE">
              <w:t xml:space="preserve"> no final da lista</w:t>
            </w:r>
            <w:r>
              <w:t>/vetor.</w:t>
            </w:r>
          </w:p>
        </w:tc>
      </w:tr>
      <w:tr w:rsidR="00973861" w14:paraId="5382B2DC" w14:textId="77777777" w:rsidTr="00731ABF">
        <w:trPr>
          <w:trHeight w:val="518"/>
        </w:trPr>
        <w:tc>
          <w:tcPr>
            <w:tcW w:w="2122" w:type="dxa"/>
            <w:vAlign w:val="center"/>
          </w:tcPr>
          <w:p w14:paraId="1621F49D" w14:textId="2FFAB740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lista.index</w:t>
            </w:r>
            <w:proofErr w:type="spellEnd"/>
            <w:proofErr w:type="gramEnd"/>
            <w:r w:rsidRPr="00EB1275">
              <w:rPr>
                <w:rFonts w:ascii="Consolas" w:hAnsi="Consolas"/>
              </w:rPr>
              <w:t>(n)</w:t>
            </w:r>
          </w:p>
        </w:tc>
        <w:tc>
          <w:tcPr>
            <w:tcW w:w="2409" w:type="dxa"/>
            <w:vAlign w:val="center"/>
          </w:tcPr>
          <w:p w14:paraId="2FB1ED7F" w14:textId="14F24641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vetor.</w:t>
            </w:r>
            <w:r w:rsidR="005C17BE" w:rsidRPr="00EB1275">
              <w:rPr>
                <w:rFonts w:ascii="Consolas" w:hAnsi="Consolas"/>
              </w:rPr>
              <w:t>indexOf</w:t>
            </w:r>
            <w:proofErr w:type="spellEnd"/>
            <w:proofErr w:type="gramEnd"/>
            <w:r w:rsidR="005C17BE" w:rsidRPr="00EB1275">
              <w:rPr>
                <w:rFonts w:ascii="Consolas" w:hAnsi="Consolas"/>
              </w:rPr>
              <w:t>(n)</w:t>
            </w:r>
          </w:p>
        </w:tc>
        <w:tc>
          <w:tcPr>
            <w:tcW w:w="4529" w:type="dxa"/>
            <w:vAlign w:val="center"/>
          </w:tcPr>
          <w:p w14:paraId="57F0FF65" w14:textId="4C461239" w:rsidR="00973861" w:rsidRDefault="005C17BE" w:rsidP="00103760">
            <w:pPr>
              <w:jc w:val="left"/>
            </w:pPr>
            <w:r>
              <w:t>Procura o elemento especificado dentro da lista/</w:t>
            </w:r>
            <w:r w:rsidR="00345A9A">
              <w:t>vetor</w:t>
            </w:r>
            <w:r>
              <w:t xml:space="preserve"> e retornar a sua posição.</w:t>
            </w:r>
          </w:p>
        </w:tc>
      </w:tr>
      <w:tr w:rsidR="00006D99" w14:paraId="2F865A9D" w14:textId="77777777" w:rsidTr="00731ABF">
        <w:tc>
          <w:tcPr>
            <w:tcW w:w="2122" w:type="dxa"/>
            <w:vAlign w:val="center"/>
          </w:tcPr>
          <w:p w14:paraId="3D48EE2E" w14:textId="68506C62" w:rsidR="00006D99" w:rsidRPr="00EB1275" w:rsidRDefault="00006D99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lista.pop</w:t>
            </w:r>
            <w:proofErr w:type="spellEnd"/>
            <w:r w:rsidRPr="00EB1275">
              <w:rPr>
                <w:rFonts w:ascii="Consolas" w:hAnsi="Consolas"/>
              </w:rPr>
              <w:t>(</w:t>
            </w:r>
            <w:proofErr w:type="gramEnd"/>
            <w:r w:rsidRPr="00EB1275">
              <w:rPr>
                <w:rFonts w:ascii="Consolas" w:hAnsi="Consolas"/>
              </w:rPr>
              <w:t>)</w:t>
            </w:r>
          </w:p>
        </w:tc>
        <w:tc>
          <w:tcPr>
            <w:tcW w:w="2409" w:type="dxa"/>
            <w:vAlign w:val="center"/>
          </w:tcPr>
          <w:p w14:paraId="31E635E6" w14:textId="62D72069" w:rsidR="00006D99" w:rsidRPr="00EB1275" w:rsidRDefault="00103760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v</w:t>
            </w:r>
            <w:r w:rsidR="00006D99" w:rsidRPr="00EB1275">
              <w:rPr>
                <w:rFonts w:ascii="Consolas" w:hAnsi="Consolas"/>
              </w:rPr>
              <w:t>etor.pop</w:t>
            </w:r>
            <w:proofErr w:type="spellEnd"/>
            <w:r w:rsidR="00006D99" w:rsidRPr="00EB1275">
              <w:rPr>
                <w:rFonts w:ascii="Consolas" w:hAnsi="Consolas"/>
              </w:rPr>
              <w:t>(</w:t>
            </w:r>
            <w:proofErr w:type="gramEnd"/>
            <w:r w:rsidR="00006D99" w:rsidRPr="00EB1275">
              <w:rPr>
                <w:rFonts w:ascii="Consolas" w:hAnsi="Consolas"/>
              </w:rPr>
              <w:t>)</w:t>
            </w:r>
          </w:p>
        </w:tc>
        <w:tc>
          <w:tcPr>
            <w:tcW w:w="4529" w:type="dxa"/>
            <w:vAlign w:val="center"/>
          </w:tcPr>
          <w:p w14:paraId="67AE9491" w14:textId="3C7CE380" w:rsidR="00006D99" w:rsidRDefault="00006D99" w:rsidP="00103760">
            <w:pPr>
              <w:jc w:val="left"/>
            </w:pPr>
            <w:r>
              <w:t>Elimina</w:t>
            </w:r>
            <w:r w:rsidR="00103760">
              <w:t xml:space="preserve"> o </w:t>
            </w:r>
            <w:r w:rsidR="00345A9A">
              <w:t>último</w:t>
            </w:r>
            <w:r w:rsidR="00103760">
              <w:t xml:space="preserve"> elemento da lista/vetor</w:t>
            </w:r>
          </w:p>
        </w:tc>
      </w:tr>
    </w:tbl>
    <w:p w14:paraId="4B4DE5F2" w14:textId="7F4C9C69" w:rsidR="00C82ED7" w:rsidRDefault="00AA4973" w:rsidP="002D50AB">
      <w:r>
        <w:t xml:space="preserve">Porém no caso da variável </w:t>
      </w:r>
      <w:proofErr w:type="spellStart"/>
      <w:r w:rsidRPr="009533CA">
        <w:rPr>
          <w:i/>
          <w:iCs/>
        </w:rPr>
        <w:t>randint</w:t>
      </w:r>
      <w:proofErr w:type="spellEnd"/>
      <w:r>
        <w:t xml:space="preserve"> (variável importada do módulo </w:t>
      </w:r>
      <w:proofErr w:type="spellStart"/>
      <w:r w:rsidRPr="00AB43EA">
        <w:rPr>
          <w:i/>
          <w:iCs/>
        </w:rPr>
        <w:t>random</w:t>
      </w:r>
      <w:proofErr w:type="spellEnd"/>
      <w:r>
        <w:t>, retorna um n</w:t>
      </w:r>
      <w:r w:rsidR="00AB43EA">
        <w:t>ú</w:t>
      </w:r>
      <w:r>
        <w:t>mero inteiro dentro d</w:t>
      </w:r>
      <w:r w:rsidR="00C05BA3">
        <w:t>e um</w:t>
      </w:r>
      <w:r>
        <w:t xml:space="preserve"> intervalo</w:t>
      </w:r>
      <w:r w:rsidR="00C05BA3">
        <w:t xml:space="preserve"> </w:t>
      </w:r>
      <w:r w:rsidR="0079249C">
        <w:t>definindo</w:t>
      </w:r>
      <w:r w:rsidR="00C05BA3">
        <w:t xml:space="preserve">) ou da função </w:t>
      </w:r>
      <w:proofErr w:type="spellStart"/>
      <w:r w:rsidR="00C05BA3" w:rsidRPr="00AB43EA">
        <w:rPr>
          <w:i/>
          <w:iCs/>
        </w:rPr>
        <w:t>sleep</w:t>
      </w:r>
      <w:proofErr w:type="spellEnd"/>
      <w:r w:rsidR="00C05BA3">
        <w:t xml:space="preserve"> (função importada do módulo time</w:t>
      </w:r>
      <w:r w:rsidR="0079249C">
        <w:t xml:space="preserve"> que causa um </w:t>
      </w:r>
      <w:proofErr w:type="spellStart"/>
      <w:r w:rsidR="0079249C">
        <w:rPr>
          <w:i/>
          <w:iCs/>
        </w:rPr>
        <w:t>delay</w:t>
      </w:r>
      <w:proofErr w:type="spellEnd"/>
      <w:r w:rsidR="0079249C">
        <w:t xml:space="preserve"> pelo tempo </w:t>
      </w:r>
      <w:r w:rsidR="00345A9A">
        <w:t>definido dentro</w:t>
      </w:r>
      <w:r w:rsidR="0079249C">
        <w:t xml:space="preserve"> da execução do programa), que já são próprios da linguagem </w:t>
      </w:r>
      <w:proofErr w:type="spellStart"/>
      <w:r w:rsidR="0079249C">
        <w:t>Python</w:t>
      </w:r>
      <w:proofErr w:type="spellEnd"/>
      <w:r w:rsidR="0079249C">
        <w:t>, JavaScript não tem nativamente algo equivalente</w:t>
      </w:r>
      <w:r w:rsidR="00C82ED7">
        <w:t xml:space="preserve">, mas é possível criar </w:t>
      </w:r>
      <w:r w:rsidR="00345A9A">
        <w:t>utilizando funções</w:t>
      </w:r>
      <w:r w:rsidR="00C82ED7">
        <w:t>, métodos e variável nativos da língua:</w:t>
      </w:r>
    </w:p>
    <w:p w14:paraId="360D237B" w14:textId="5DF1880F" w:rsidR="00C82ED7" w:rsidRDefault="00C82ED7" w:rsidP="002D50AB">
      <w:r>
        <w:t xml:space="preserve">Para </w:t>
      </w:r>
      <w:proofErr w:type="spellStart"/>
      <w:r w:rsidRPr="00256C97">
        <w:rPr>
          <w:i/>
          <w:iCs/>
        </w:rPr>
        <w:t>randint</w:t>
      </w:r>
      <w:proofErr w:type="spellEnd"/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14:paraId="0D460424" w14:textId="77777777" w:rsidTr="00256C97">
        <w:tc>
          <w:tcPr>
            <w:tcW w:w="9060" w:type="dxa"/>
          </w:tcPr>
          <w:p w14:paraId="3B9DBA12" w14:textId="77777777" w:rsidR="00256C97" w:rsidRPr="00256C97" w:rsidRDefault="00256C97" w:rsidP="00256C97">
            <w:pPr>
              <w:rPr>
                <w:rFonts w:ascii="Consolas" w:hAnsi="Consolas"/>
              </w:rPr>
            </w:pPr>
            <w:proofErr w:type="spellStart"/>
            <w:r w:rsidRPr="00256C97">
              <w:rPr>
                <w:rFonts w:ascii="Consolas" w:hAnsi="Consolas"/>
              </w:rPr>
              <w:t>function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256C97">
              <w:rPr>
                <w:rFonts w:ascii="Consolas" w:hAnsi="Consolas"/>
              </w:rPr>
              <w:t>randint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gramEnd"/>
            <w:r w:rsidRPr="00256C97">
              <w:rPr>
                <w:rFonts w:ascii="Consolas" w:hAnsi="Consolas"/>
              </w:rPr>
              <w:t xml:space="preserve">min, </w:t>
            </w:r>
            <w:proofErr w:type="spellStart"/>
            <w:r w:rsidRPr="00256C97">
              <w:rPr>
                <w:rFonts w:ascii="Consolas" w:hAnsi="Consolas"/>
              </w:rPr>
              <w:t>max</w:t>
            </w:r>
            <w:proofErr w:type="spellEnd"/>
            <w:r w:rsidRPr="00256C97">
              <w:rPr>
                <w:rFonts w:ascii="Consolas" w:hAnsi="Consolas"/>
              </w:rPr>
              <w:t>) {</w:t>
            </w:r>
          </w:p>
          <w:p w14:paraId="2CF80966" w14:textId="77777777" w:rsidR="00256C97" w:rsidRP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 xml:space="preserve">  </w:t>
            </w:r>
            <w:proofErr w:type="spellStart"/>
            <w:r w:rsidRPr="00256C97">
              <w:rPr>
                <w:rFonts w:ascii="Consolas" w:hAnsi="Consolas"/>
              </w:rPr>
              <w:t>return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r w:rsidRPr="00256C97">
              <w:rPr>
                <w:rFonts w:ascii="Consolas" w:hAnsi="Consolas"/>
              </w:rPr>
              <w:t>Math.floor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spellStart"/>
            <w:r w:rsidRPr="00256C97">
              <w:rPr>
                <w:rFonts w:ascii="Consolas" w:hAnsi="Consolas"/>
              </w:rPr>
              <w:t>Math.random</w:t>
            </w:r>
            <w:proofErr w:type="spellEnd"/>
            <w:r w:rsidRPr="00256C97">
              <w:rPr>
                <w:rFonts w:ascii="Consolas" w:hAnsi="Consolas"/>
              </w:rPr>
              <w:t>() * (</w:t>
            </w:r>
            <w:proofErr w:type="spellStart"/>
            <w:r w:rsidRPr="00256C97">
              <w:rPr>
                <w:rFonts w:ascii="Consolas" w:hAnsi="Consolas"/>
              </w:rPr>
              <w:t>max</w:t>
            </w:r>
            <w:proofErr w:type="spellEnd"/>
            <w:r w:rsidRPr="00256C97">
              <w:rPr>
                <w:rFonts w:ascii="Consolas" w:hAnsi="Consolas"/>
              </w:rPr>
              <w:t xml:space="preserve"> - min)) + min;</w:t>
            </w:r>
          </w:p>
          <w:p w14:paraId="23319B77" w14:textId="77777777" w:rsid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>}</w:t>
            </w:r>
          </w:p>
          <w:p w14:paraId="03271464" w14:textId="7AAD9B70" w:rsidR="00256C97" w:rsidRP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 xml:space="preserve">num = </w:t>
            </w:r>
            <w:proofErr w:type="spellStart"/>
            <w:proofErr w:type="gramStart"/>
            <w:r w:rsidRPr="00256C97">
              <w:rPr>
                <w:rFonts w:ascii="Consolas" w:hAnsi="Consolas"/>
              </w:rPr>
              <w:t>randint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gramEnd"/>
            <w:r w:rsidRPr="00256C97">
              <w:rPr>
                <w:rFonts w:ascii="Consolas" w:hAnsi="Consolas"/>
              </w:rPr>
              <w:t>1, 10)</w:t>
            </w:r>
            <w:r w:rsidR="007948EC">
              <w:rPr>
                <w:rFonts w:ascii="Consolas" w:hAnsi="Consolas"/>
              </w:rPr>
              <w:t>;</w:t>
            </w:r>
          </w:p>
        </w:tc>
      </w:tr>
    </w:tbl>
    <w:p w14:paraId="424F9876" w14:textId="77777777" w:rsidR="00906C3C" w:rsidRDefault="00906C3C" w:rsidP="002D50AB"/>
    <w:p w14:paraId="4582949C" w14:textId="1845A174" w:rsidR="00256C97" w:rsidRDefault="00256C97" w:rsidP="002D50AB">
      <w:r>
        <w:t xml:space="preserve">Para </w:t>
      </w:r>
      <w:proofErr w:type="spellStart"/>
      <w:r w:rsidRPr="00256C97">
        <w:rPr>
          <w:i/>
          <w:iCs/>
        </w:rPr>
        <w:t>sleep</w:t>
      </w:r>
      <w:proofErr w:type="spellEnd"/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:rsidRPr="00256C97" w14:paraId="5BE8A0C4" w14:textId="77777777" w:rsidTr="00256C97">
        <w:tc>
          <w:tcPr>
            <w:tcW w:w="9060" w:type="dxa"/>
          </w:tcPr>
          <w:p w14:paraId="7383D136" w14:textId="4C80119D" w:rsidR="00256C97" w:rsidRDefault="00256C97" w:rsidP="002D50AB">
            <w:pPr>
              <w:rPr>
                <w:rFonts w:ascii="Consolas" w:hAnsi="Consolas"/>
              </w:rPr>
            </w:pPr>
            <w:proofErr w:type="spellStart"/>
            <w:r w:rsidRPr="00256C97">
              <w:rPr>
                <w:rFonts w:ascii="Consolas" w:hAnsi="Consolas"/>
              </w:rPr>
              <w:t>const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r w:rsidRPr="00256C97">
              <w:rPr>
                <w:rFonts w:ascii="Consolas" w:hAnsi="Consolas"/>
              </w:rPr>
              <w:t>sleep</w:t>
            </w:r>
            <w:proofErr w:type="spellEnd"/>
            <w:r w:rsidRPr="00256C97">
              <w:rPr>
                <w:rFonts w:ascii="Consolas" w:hAnsi="Consolas"/>
              </w:rPr>
              <w:t xml:space="preserve"> = (</w:t>
            </w:r>
            <w:proofErr w:type="spellStart"/>
            <w:r w:rsidRPr="00256C97">
              <w:rPr>
                <w:rFonts w:ascii="Consolas" w:hAnsi="Consolas"/>
              </w:rPr>
              <w:t>ms</w:t>
            </w:r>
            <w:proofErr w:type="spellEnd"/>
            <w:r w:rsidRPr="00256C97">
              <w:rPr>
                <w:rFonts w:ascii="Consolas" w:hAnsi="Consolas"/>
              </w:rPr>
              <w:t xml:space="preserve">) =&gt; </w:t>
            </w:r>
            <w:proofErr w:type="spellStart"/>
            <w:r w:rsidRPr="00256C97">
              <w:rPr>
                <w:rFonts w:ascii="Consolas" w:hAnsi="Consolas"/>
              </w:rPr>
              <w:t>new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r w:rsidRPr="00256C97">
              <w:rPr>
                <w:rFonts w:ascii="Consolas" w:hAnsi="Consolas"/>
              </w:rPr>
              <w:t>Promise</w:t>
            </w:r>
            <w:proofErr w:type="spellEnd"/>
            <w:r w:rsidRPr="00256C97">
              <w:rPr>
                <w:rFonts w:ascii="Consolas" w:hAnsi="Consolas"/>
              </w:rPr>
              <w:t xml:space="preserve">((resolve) =&gt; </w:t>
            </w:r>
            <w:proofErr w:type="spellStart"/>
            <w:proofErr w:type="gramStart"/>
            <w:r w:rsidRPr="00256C97">
              <w:rPr>
                <w:rFonts w:ascii="Consolas" w:hAnsi="Consolas"/>
              </w:rPr>
              <w:t>setTimeout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gramEnd"/>
            <w:r w:rsidRPr="00256C97">
              <w:rPr>
                <w:rFonts w:ascii="Consolas" w:hAnsi="Consolas"/>
              </w:rPr>
              <w:t xml:space="preserve">resolve, </w:t>
            </w:r>
            <w:proofErr w:type="spellStart"/>
            <w:r w:rsidRPr="00256C97">
              <w:rPr>
                <w:rFonts w:ascii="Consolas" w:hAnsi="Consolas"/>
              </w:rPr>
              <w:t>ms</w:t>
            </w:r>
            <w:proofErr w:type="spellEnd"/>
            <w:r w:rsidRPr="00256C97">
              <w:rPr>
                <w:rFonts w:ascii="Consolas" w:hAnsi="Consolas"/>
              </w:rPr>
              <w:t>));</w:t>
            </w:r>
          </w:p>
          <w:p w14:paraId="68309A63" w14:textId="78EA73A4" w:rsidR="00D96AA7" w:rsidRDefault="00D96AA7" w:rsidP="002D50AB">
            <w:pPr>
              <w:rPr>
                <w:rFonts w:ascii="Consolas" w:hAnsi="Consolas"/>
              </w:rPr>
            </w:pPr>
            <w:proofErr w:type="spellStart"/>
            <w:r>
              <w:rPr>
                <w:rFonts w:ascii="Consolas" w:hAnsi="Consolas"/>
              </w:rPr>
              <w:t>async</w:t>
            </w:r>
            <w:proofErr w:type="spellEnd"/>
            <w:r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</w:rPr>
              <w:t>function</w:t>
            </w:r>
            <w:proofErr w:type="spellEnd"/>
            <w:r>
              <w:rPr>
                <w:rFonts w:ascii="Consolas" w:hAnsi="Consolas"/>
              </w:rPr>
              <w:t>(</w:t>
            </w:r>
            <w:proofErr w:type="gramEnd"/>
            <w:r>
              <w:rPr>
                <w:rFonts w:ascii="Consolas" w:hAnsi="Consolas"/>
              </w:rPr>
              <w:t>){</w:t>
            </w:r>
          </w:p>
          <w:p w14:paraId="6156488A" w14:textId="77777777" w:rsidR="00256C97" w:rsidRDefault="00256C97" w:rsidP="002D50AB">
            <w:pPr>
              <w:rPr>
                <w:rFonts w:ascii="Consolas" w:hAnsi="Consolas"/>
              </w:rPr>
            </w:pPr>
            <w:proofErr w:type="spellStart"/>
            <w:r>
              <w:rPr>
                <w:rFonts w:ascii="Consolas" w:hAnsi="Consolas"/>
              </w:rPr>
              <w:t>await</w:t>
            </w:r>
            <w:proofErr w:type="spellEnd"/>
            <w:r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</w:rPr>
              <w:t>sleep</w:t>
            </w:r>
            <w:proofErr w:type="spellEnd"/>
            <w:r>
              <w:rPr>
                <w:rFonts w:ascii="Consolas" w:hAnsi="Consolas"/>
              </w:rPr>
              <w:t>(</w:t>
            </w:r>
            <w:proofErr w:type="gramEnd"/>
            <w:r>
              <w:rPr>
                <w:rFonts w:ascii="Consolas" w:hAnsi="Consolas"/>
              </w:rPr>
              <w:t>1000)</w:t>
            </w:r>
            <w:r w:rsidR="007948EC">
              <w:rPr>
                <w:rFonts w:ascii="Consolas" w:hAnsi="Consolas"/>
              </w:rPr>
              <w:t>;</w:t>
            </w:r>
          </w:p>
          <w:p w14:paraId="2F8351DF" w14:textId="4629C52D" w:rsidR="00D96AA7" w:rsidRPr="00256C97" w:rsidRDefault="00D96AA7" w:rsidP="002D50AB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}</w:t>
            </w:r>
          </w:p>
        </w:tc>
      </w:tr>
    </w:tbl>
    <w:p w14:paraId="5E60F5B7" w14:textId="77777777" w:rsidR="00345A9A" w:rsidRDefault="00345A9A" w:rsidP="0055739D"/>
    <w:p w14:paraId="78A458AF" w14:textId="11AABEA8" w:rsidR="001729BB" w:rsidRDefault="00902BC7" w:rsidP="001729BB">
      <w:pPr>
        <w:pStyle w:val="Ttulo3"/>
      </w:pPr>
      <w:bookmarkStart w:id="21" w:name="_Toc101646663"/>
      <w:r>
        <w:t>Pedra Papel Tesoura</w:t>
      </w:r>
      <w:bookmarkEnd w:id="21"/>
    </w:p>
    <w:p w14:paraId="5FA6C4BD" w14:textId="703B41B5" w:rsidR="008A5E87" w:rsidRDefault="00902BC7" w:rsidP="00902BC7">
      <w:r>
        <w:t>Este programa é a recriação virtual do jogo “pedra papel tesoura”</w:t>
      </w:r>
      <w:r w:rsidR="00834432">
        <w:t xml:space="preserve">. Neste programa o usuário jogará contra “o seu dispositivo” uma partida de pedra papel tesoura. Ao iniciar o programa após uma pequena animação o usuário terá </w:t>
      </w:r>
      <w:r w:rsidR="000021D1">
        <w:t xml:space="preserve">quinze segundos para escolher umas das 3 opções (“pedra”, “papel” ou “tesoura”) do jogo, o dispositivo do usuário previamente terá escolhido uma das opções </w:t>
      </w:r>
      <w:r w:rsidR="008A5E87">
        <w:t>e depois</w:t>
      </w:r>
      <w:r w:rsidR="000021D1">
        <w:t xml:space="preserve"> aparecerá o resultado: vitoria, derrota ou empate de acordo com as regras originais do jogo. Caso o usuário não escolha </w:t>
      </w:r>
      <w:r w:rsidR="008A5E87">
        <w:t xml:space="preserve">dentro dos quinze segundos </w:t>
      </w:r>
      <w:r w:rsidR="000709A6">
        <w:t>é escolhido</w:t>
      </w:r>
      <w:r w:rsidR="008A5E87">
        <w:t xml:space="preserve"> automaticamente uma das opções.</w:t>
      </w:r>
    </w:p>
    <w:p w14:paraId="78B49F87" w14:textId="67044E67" w:rsidR="00902BC7" w:rsidRDefault="008A5E87" w:rsidP="008A5E87">
      <w:pPr>
        <w:pStyle w:val="Ttulo4"/>
        <w:rPr>
          <w:b/>
          <w:bCs/>
          <w:i w:val="0"/>
          <w:iCs w:val="0"/>
          <w:color w:val="0D0D0D" w:themeColor="text1" w:themeTint="F2"/>
        </w:rPr>
      </w:pPr>
      <w:r w:rsidRPr="008A5E87">
        <w:rPr>
          <w:b/>
          <w:bCs/>
          <w:i w:val="0"/>
          <w:iCs w:val="0"/>
          <w:color w:val="0D0D0D" w:themeColor="text1" w:themeTint="F2"/>
        </w:rPr>
        <w:lastRenderedPageBreak/>
        <w:t xml:space="preserve"> Versão Original</w:t>
      </w:r>
      <w:r w:rsidR="000021D1" w:rsidRPr="008A5E87">
        <w:rPr>
          <w:b/>
          <w:bCs/>
          <w:i w:val="0"/>
          <w:iCs w:val="0"/>
          <w:color w:val="0D0D0D" w:themeColor="text1" w:themeTint="F2"/>
        </w:rPr>
        <w:t xml:space="preserve"> </w:t>
      </w:r>
      <w:r w:rsidR="00F61340">
        <w:rPr>
          <w:b/>
          <w:bCs/>
          <w:i w:val="0"/>
          <w:iCs w:val="0"/>
          <w:color w:val="0D0D0D" w:themeColor="text1" w:themeTint="F2"/>
        </w:rPr>
        <w:t>(</w:t>
      </w:r>
      <w:proofErr w:type="spellStart"/>
      <w:r w:rsidR="00F61340">
        <w:rPr>
          <w:b/>
          <w:bCs/>
          <w:i w:val="0"/>
          <w:iCs w:val="0"/>
          <w:color w:val="0D0D0D" w:themeColor="text1" w:themeTint="F2"/>
        </w:rPr>
        <w:t>Python</w:t>
      </w:r>
      <w:proofErr w:type="spellEnd"/>
      <w:r w:rsidR="00F61340">
        <w:rPr>
          <w:b/>
          <w:bCs/>
          <w:i w:val="0"/>
          <w:iCs w:val="0"/>
          <w:color w:val="0D0D0D" w:themeColor="text1" w:themeTint="F2"/>
        </w:rPr>
        <w:t>)</w:t>
      </w:r>
    </w:p>
    <w:tbl>
      <w:tblPr>
        <w:tblStyle w:val="TabelacomGrelha"/>
        <w:tblpPr w:leftFromText="180" w:rightFromText="180" w:vertAnchor="text" w:horzAnchor="margin" w:tblpY="610"/>
        <w:tblW w:w="9183" w:type="dxa"/>
        <w:tblLook w:val="04A0" w:firstRow="1" w:lastRow="0" w:firstColumn="1" w:lastColumn="0" w:noHBand="0" w:noVBand="1"/>
      </w:tblPr>
      <w:tblGrid>
        <w:gridCol w:w="9183"/>
      </w:tblGrid>
      <w:tr w:rsidR="00AB43EA" w14:paraId="3CFE681E" w14:textId="77777777" w:rsidTr="000709A6">
        <w:trPr>
          <w:trHeight w:val="9302"/>
        </w:trPr>
        <w:tc>
          <w:tcPr>
            <w:tcW w:w="9183" w:type="dxa"/>
          </w:tcPr>
          <w:p w14:paraId="49CDF669" w14:textId="3AECDC4B" w:rsidR="00AB43EA" w:rsidRPr="00FE03E3" w:rsidRDefault="00AB43EA" w:rsidP="000709A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urier New" w:eastAsia="Times New Roman" w:hAnsi="Courier New" w:cs="Courier New"/>
                <w:sz w:val="18"/>
                <w:szCs w:val="18"/>
                <w:lang w:val="pt-ST" w:eastAsia="pt-ST"/>
              </w:rPr>
            </w:pP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t>from time import sleep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from random import randint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print('''Ei, vamos jogar JOKENPO!!!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Vou escolher primeiro...''')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itens = ('pedra', 'papel', 'tesoura')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computador = randint(0, 2)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print('''Já escolhi!!!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Suas opções: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[ 0 ] pedra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[ 1 ] papel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[ 2 ] tesoura''')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joga = int(input('Agora sua vez: '))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if joga &gt;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print('OPÇÃO ERRADA')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else: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print('PEDRA')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print('PAPEL')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print('OU TESOURA')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print('-=' * 10)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print('Eu joguei {}'.format(itens[computador]))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print('Você jogou {}'.format(itens[joga]))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print('-=' * 10)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if joga == computador: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print('EMPATE')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else: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if computador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elif computador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elif computador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</w:p>
          <w:p w14:paraId="7D72ED16" w14:textId="77777777" w:rsidR="00AB43EA" w:rsidRDefault="00AB43EA" w:rsidP="000709A6"/>
        </w:tc>
      </w:tr>
    </w:tbl>
    <w:p w14:paraId="3B5D4F81" w14:textId="429E04E3" w:rsidR="00E47A0F" w:rsidRDefault="00AB43EA" w:rsidP="00F61340">
      <w:r>
        <w:t>Código:</w:t>
      </w:r>
    </w:p>
    <w:p w14:paraId="432E51B4" w14:textId="77777777" w:rsidR="000709A6" w:rsidRDefault="000709A6" w:rsidP="00F61340"/>
    <w:p w14:paraId="492F9CC5" w14:textId="77777777" w:rsidR="000709A6" w:rsidRDefault="000709A6" w:rsidP="00F61340"/>
    <w:p w14:paraId="474DE125" w14:textId="77777777" w:rsidR="00345A9A" w:rsidRDefault="00345A9A" w:rsidP="00F61340"/>
    <w:p w14:paraId="05B0B9B6" w14:textId="77777777" w:rsidR="00345A9A" w:rsidRDefault="00345A9A" w:rsidP="00F61340"/>
    <w:p w14:paraId="602BC0EC" w14:textId="77777777" w:rsidR="00345A9A" w:rsidRDefault="00345A9A" w:rsidP="00F61340"/>
    <w:p w14:paraId="43F572FE" w14:textId="77777777" w:rsidR="000709A6" w:rsidRDefault="000709A6" w:rsidP="00F61340"/>
    <w:p w14:paraId="72309038" w14:textId="63014D0A" w:rsidR="004F5463" w:rsidRDefault="00FE03E3" w:rsidP="00F61340">
      <w:r>
        <w:lastRenderedPageBreak/>
        <w:t>Terminal:</w:t>
      </w:r>
    </w:p>
    <w:tbl>
      <w:tblPr>
        <w:tblStyle w:val="TabelacomGrelha"/>
        <w:tblW w:w="9321" w:type="dxa"/>
        <w:tblInd w:w="-5" w:type="dxa"/>
        <w:tblLook w:val="04A0" w:firstRow="1" w:lastRow="0" w:firstColumn="1" w:lastColumn="0" w:noHBand="0" w:noVBand="1"/>
      </w:tblPr>
      <w:tblGrid>
        <w:gridCol w:w="9321"/>
      </w:tblGrid>
      <w:tr w:rsidR="00FE03E3" w14:paraId="18CC01C7" w14:textId="77777777" w:rsidTr="000709A6">
        <w:trPr>
          <w:trHeight w:val="6867"/>
        </w:trPr>
        <w:tc>
          <w:tcPr>
            <w:tcW w:w="9321" w:type="dxa"/>
          </w:tcPr>
          <w:p w14:paraId="2E8CB45A" w14:textId="3675BF98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Ei, vamos jogar JOKENPO!!!</w:t>
            </w:r>
          </w:p>
          <w:p w14:paraId="66EFB0B7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Vou escolher primeiro...</w:t>
            </w:r>
          </w:p>
          <w:p w14:paraId="145B5C63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Já escolhi!!!</w:t>
            </w:r>
          </w:p>
          <w:p w14:paraId="0FF3F7C4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Suas opções:</w:t>
            </w:r>
          </w:p>
          <w:p w14:paraId="1D74DDB7" w14:textId="77777777" w:rsidR="0044642B" w:rsidRPr="0044642B" w:rsidRDefault="0044642B" w:rsidP="0044642B">
            <w:pPr>
              <w:rPr>
                <w:rFonts w:ascii="Consolas" w:hAnsi="Consolas"/>
              </w:rPr>
            </w:pPr>
            <w:proofErr w:type="gramStart"/>
            <w:r w:rsidRPr="0044642B">
              <w:rPr>
                <w:rFonts w:ascii="Consolas" w:hAnsi="Consolas"/>
              </w:rPr>
              <w:t>[ 0</w:t>
            </w:r>
            <w:proofErr w:type="gramEnd"/>
            <w:r w:rsidRPr="0044642B">
              <w:rPr>
                <w:rFonts w:ascii="Consolas" w:hAnsi="Consolas"/>
              </w:rPr>
              <w:t xml:space="preserve"> ] pedra</w:t>
            </w:r>
          </w:p>
          <w:p w14:paraId="276A8235" w14:textId="77777777" w:rsidR="0044642B" w:rsidRPr="0044642B" w:rsidRDefault="0044642B" w:rsidP="0044642B">
            <w:pPr>
              <w:rPr>
                <w:rFonts w:ascii="Consolas" w:hAnsi="Consolas"/>
              </w:rPr>
            </w:pPr>
            <w:proofErr w:type="gramStart"/>
            <w:r w:rsidRPr="0044642B">
              <w:rPr>
                <w:rFonts w:ascii="Consolas" w:hAnsi="Consolas"/>
              </w:rPr>
              <w:t>[ 1</w:t>
            </w:r>
            <w:proofErr w:type="gramEnd"/>
            <w:r w:rsidRPr="0044642B">
              <w:rPr>
                <w:rFonts w:ascii="Consolas" w:hAnsi="Consolas"/>
              </w:rPr>
              <w:t xml:space="preserve"> ] papel</w:t>
            </w:r>
          </w:p>
          <w:p w14:paraId="3C120518" w14:textId="77777777" w:rsidR="0044642B" w:rsidRPr="0044642B" w:rsidRDefault="0044642B" w:rsidP="0044642B">
            <w:pPr>
              <w:rPr>
                <w:rFonts w:ascii="Consolas" w:hAnsi="Consolas"/>
              </w:rPr>
            </w:pPr>
            <w:proofErr w:type="gramStart"/>
            <w:r w:rsidRPr="0044642B">
              <w:rPr>
                <w:rFonts w:ascii="Consolas" w:hAnsi="Consolas"/>
              </w:rPr>
              <w:t>[ 2</w:t>
            </w:r>
            <w:proofErr w:type="gramEnd"/>
            <w:r w:rsidRPr="0044642B">
              <w:rPr>
                <w:rFonts w:ascii="Consolas" w:hAnsi="Consolas"/>
              </w:rPr>
              <w:t xml:space="preserve"> ] tesoura</w:t>
            </w:r>
          </w:p>
          <w:p w14:paraId="1A5A3B65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Agora sua vez: 2</w:t>
            </w:r>
          </w:p>
          <w:p w14:paraId="12A544B8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PEDRA</w:t>
            </w:r>
          </w:p>
          <w:p w14:paraId="694A1511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PAPEL</w:t>
            </w:r>
          </w:p>
          <w:p w14:paraId="5A171F4A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OU TESOURA</w:t>
            </w:r>
          </w:p>
          <w:p w14:paraId="44184C39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-=-=-=-=-=-=-=-=-=-=</w:t>
            </w:r>
          </w:p>
          <w:p w14:paraId="73310796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Eu joguei papel</w:t>
            </w:r>
          </w:p>
          <w:p w14:paraId="3AFD0060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Você jogou tesoura</w:t>
            </w:r>
          </w:p>
          <w:p w14:paraId="17043885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-=-=-=-=-=-=-=-=-=-=</w:t>
            </w:r>
          </w:p>
          <w:p w14:paraId="6AB40FB8" w14:textId="425BDFCD" w:rsidR="00E47A0F" w:rsidRPr="00E47A0F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Você ganhou!!</w:t>
            </w:r>
          </w:p>
        </w:tc>
      </w:tr>
    </w:tbl>
    <w:p w14:paraId="377FBB3A" w14:textId="6981D526" w:rsidR="00F4548E" w:rsidRDefault="00F4548E" w:rsidP="00F4548E">
      <w:pPr>
        <w:pStyle w:val="Ttulo4"/>
        <w:rPr>
          <w:b/>
          <w:bCs/>
          <w:i w:val="0"/>
          <w:iCs w:val="0"/>
          <w:color w:val="0D0D0D" w:themeColor="text1" w:themeTint="F2"/>
        </w:rPr>
      </w:pPr>
      <w:r>
        <w:rPr>
          <w:b/>
          <w:bCs/>
          <w:i w:val="0"/>
          <w:iCs w:val="0"/>
          <w:color w:val="0D0D0D" w:themeColor="text1" w:themeTint="F2"/>
        </w:rPr>
        <w:t>HTML</w:t>
      </w:r>
    </w:p>
    <w:p w14:paraId="34DB0A4C" w14:textId="77EF8100" w:rsidR="00F4548E" w:rsidRDefault="00F4548E" w:rsidP="00F4548E">
      <w:r>
        <w:t>Em termos de conteúdo</w:t>
      </w:r>
      <w:r w:rsidR="002335E3">
        <w:t xml:space="preserve">, além da descrição do programa, tem </w:t>
      </w:r>
      <w:r w:rsidR="00253900">
        <w:t xml:space="preserve">uma </w:t>
      </w:r>
      <w:r w:rsidR="00C0354F">
        <w:t>&lt;</w:t>
      </w:r>
      <w:proofErr w:type="spellStart"/>
      <w:r w:rsidR="00253900">
        <w:t>div</w:t>
      </w:r>
      <w:proofErr w:type="spellEnd"/>
      <w:r w:rsidR="00C0354F">
        <w:t>&gt;</w:t>
      </w:r>
      <w:r w:rsidR="002335E3">
        <w:t xml:space="preserve"> que serve de fundo, as imagens respetivas a cada uma das opções, botão para começar o </w:t>
      </w:r>
      <w:r w:rsidR="001C53EF">
        <w:t xml:space="preserve">programa e algumas animações do </w:t>
      </w:r>
      <w:proofErr w:type="spellStart"/>
      <w:r w:rsidR="001C53EF">
        <w:t>lottie</w:t>
      </w:r>
      <w:proofErr w:type="spellEnd"/>
      <w:r w:rsidR="001C53EF">
        <w:t>.</w:t>
      </w:r>
    </w:p>
    <w:p w14:paraId="25F6B5CD" w14:textId="7DE8FBD0" w:rsidR="001C53EF" w:rsidRPr="00253900" w:rsidRDefault="00472777" w:rsidP="00472777">
      <w:pPr>
        <w:pStyle w:val="Ttulo4"/>
        <w:rPr>
          <w:b/>
          <w:bCs/>
          <w:i w:val="0"/>
          <w:iCs w:val="0"/>
          <w:color w:val="0D0D0D" w:themeColor="text1" w:themeTint="F2"/>
        </w:rPr>
      </w:pPr>
      <w:r w:rsidRPr="00253900">
        <w:rPr>
          <w:b/>
          <w:bCs/>
          <w:i w:val="0"/>
          <w:iCs w:val="0"/>
          <w:color w:val="0D0D0D" w:themeColor="text1" w:themeTint="F2"/>
        </w:rPr>
        <w:t>CSS</w:t>
      </w:r>
      <w:r w:rsidR="0080197C">
        <w:rPr>
          <w:b/>
          <w:bCs/>
          <w:i w:val="0"/>
          <w:iCs w:val="0"/>
          <w:color w:val="0D0D0D" w:themeColor="text1" w:themeTint="F2"/>
        </w:rPr>
        <w:t xml:space="preserve"> </w:t>
      </w:r>
    </w:p>
    <w:p w14:paraId="6214E7AD" w14:textId="716F3103" w:rsidR="006860B0" w:rsidRPr="006860B0" w:rsidRDefault="003B2031" w:rsidP="008A5E87">
      <w:r>
        <w:t xml:space="preserve">Para o </w:t>
      </w:r>
      <w:r>
        <w:rPr>
          <w:i/>
          <w:iCs/>
        </w:rPr>
        <w:t>layout</w:t>
      </w:r>
      <w:r>
        <w:t xml:space="preserve"> do programa os elementos </w:t>
      </w:r>
      <w:r w:rsidR="006860B0">
        <w:t xml:space="preserve">utilizados estão centralizados com o uso das classes </w:t>
      </w:r>
      <w:proofErr w:type="spellStart"/>
      <w:r w:rsidR="006860B0">
        <w:rPr>
          <w:i/>
          <w:iCs/>
        </w:rPr>
        <w:t>flex</w:t>
      </w:r>
      <w:proofErr w:type="spellEnd"/>
      <w:r w:rsidR="006860B0">
        <w:rPr>
          <w:i/>
          <w:iCs/>
        </w:rPr>
        <w:t xml:space="preserve"> e </w:t>
      </w:r>
      <w:proofErr w:type="spellStart"/>
      <w:r w:rsidR="006860B0">
        <w:rPr>
          <w:i/>
          <w:iCs/>
        </w:rPr>
        <w:t>grid</w:t>
      </w:r>
      <w:proofErr w:type="spellEnd"/>
      <w:r w:rsidR="006860B0">
        <w:t>.</w:t>
      </w:r>
    </w:p>
    <w:p w14:paraId="090EDE2F" w14:textId="30BE787F" w:rsidR="00C76898" w:rsidRDefault="0080197C" w:rsidP="008A5E87">
      <w:r>
        <w:t xml:space="preserve">Com o CSS a </w:t>
      </w:r>
      <w:r w:rsidR="00C76898">
        <w:t>&lt;</w:t>
      </w:r>
      <w:proofErr w:type="spellStart"/>
      <w:r>
        <w:t>div</w:t>
      </w:r>
      <w:proofErr w:type="spellEnd"/>
      <w:r w:rsidR="00C76898">
        <w:t>&gt;</w:t>
      </w:r>
      <w:r w:rsidR="006E5ED8">
        <w:t xml:space="preserve"> </w:t>
      </w:r>
      <w:r w:rsidR="00E47A0F">
        <w:t xml:space="preserve">de fundo </w:t>
      </w:r>
      <w:r w:rsidR="00C0354F">
        <w:t xml:space="preserve">fica </w:t>
      </w:r>
      <w:r w:rsidR="00C76898">
        <w:t>por cima da</w:t>
      </w:r>
      <w:r w:rsidR="00C0354F">
        <w:t xml:space="preserve"> </w:t>
      </w:r>
      <w:r w:rsidR="00C76898">
        <w:t>página inicial a ocupar o ecrã inteiro</w:t>
      </w:r>
      <w:r w:rsidR="00C0354F">
        <w:t xml:space="preserve">, </w:t>
      </w:r>
      <w:proofErr w:type="gramStart"/>
      <w:r w:rsidR="00C0354F">
        <w:t>de</w:t>
      </w:r>
      <w:r w:rsidR="00F20F3D">
        <w:t xml:space="preserve">  </w:t>
      </w:r>
      <w:r w:rsidR="00C0354F">
        <w:t>cor</w:t>
      </w:r>
      <w:proofErr w:type="gramEnd"/>
      <w:r w:rsidR="00C0354F">
        <w:t xml:space="preserve"> preta com 90% de opacidade</w:t>
      </w:r>
      <w:r w:rsidR="008F02CD">
        <w:t xml:space="preserve">, e tem o </w:t>
      </w:r>
      <w:proofErr w:type="spellStart"/>
      <w:r w:rsidR="008F02CD">
        <w:rPr>
          <w:i/>
          <w:iCs/>
        </w:rPr>
        <w:t>aspect</w:t>
      </w:r>
      <w:proofErr w:type="spellEnd"/>
      <w:r w:rsidR="008F02CD">
        <w:rPr>
          <w:i/>
          <w:iCs/>
        </w:rPr>
        <w:t>-ratio</w:t>
      </w:r>
      <w:r w:rsidR="008F02CD">
        <w:t xml:space="preserve"> definido para 16/9, </w:t>
      </w:r>
      <w:r w:rsidR="007D70DC">
        <w:t>por outras palavras,</w:t>
      </w:r>
      <w:r w:rsidR="008F02CD">
        <w:t xml:space="preserve"> em qualquer ecrã a altura e largura dessa &lt;</w:t>
      </w:r>
      <w:proofErr w:type="spellStart"/>
      <w:r w:rsidR="008F02CD">
        <w:t>div</w:t>
      </w:r>
      <w:proofErr w:type="spellEnd"/>
      <w:r w:rsidR="008F02CD">
        <w:t>&gt; terá uma proporção de 16/9</w:t>
      </w:r>
      <w:r w:rsidR="00C76898">
        <w:t>:</w:t>
      </w:r>
    </w:p>
    <w:p w14:paraId="456C7675" w14:textId="3A34E4B2" w:rsidR="00C76898" w:rsidRDefault="00E67CC4" w:rsidP="008A5E87">
      <w:r>
        <w:rPr>
          <w:noProof/>
        </w:rPr>
        <w:lastRenderedPageBreak/>
        <w:drawing>
          <wp:inline distT="0" distB="0" distL="0" distR="0" wp14:anchorId="42A02599" wp14:editId="6875EE14">
            <wp:extent cx="5759450" cy="32397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58B5" w14:textId="21354B89" w:rsidR="00C0354F" w:rsidRPr="003B2031" w:rsidRDefault="00897A32" w:rsidP="008A5E87">
      <w:r>
        <w:t xml:space="preserve">Para o </w:t>
      </w:r>
      <w:proofErr w:type="gramStart"/>
      <w:r>
        <w:t>titulo/menu</w:t>
      </w:r>
      <w:proofErr w:type="gramEnd"/>
      <w:r>
        <w:t xml:space="preserve"> inicial a &lt;</w:t>
      </w:r>
      <w:proofErr w:type="spellStart"/>
      <w:r>
        <w:t>div</w:t>
      </w:r>
      <w:proofErr w:type="spellEnd"/>
      <w:r>
        <w:t xml:space="preserve">&gt; tem bordas </w:t>
      </w:r>
      <w:proofErr w:type="spellStart"/>
      <w:r>
        <w:t>arrendondadas</w:t>
      </w:r>
      <w:proofErr w:type="spellEnd"/>
      <w:r>
        <w:t xml:space="preserve"> e amarelas e com </w:t>
      </w:r>
      <w:r w:rsidRPr="00897A32">
        <w:rPr>
          <w:i/>
          <w:iCs/>
        </w:rPr>
        <w:t>box-</w:t>
      </w:r>
      <w:proofErr w:type="spellStart"/>
      <w:r w:rsidRPr="00897A32">
        <w:rPr>
          <w:i/>
          <w:iCs/>
        </w:rPr>
        <w:t>shadow</w:t>
      </w:r>
      <w:proofErr w:type="spellEnd"/>
      <w:r>
        <w:t xml:space="preserve"> </w:t>
      </w:r>
      <w:proofErr w:type="spellStart"/>
      <w:r>
        <w:t>amrelo</w:t>
      </w:r>
      <w:proofErr w:type="spellEnd"/>
      <w:r>
        <w:t xml:space="preserve"> por fora e </w:t>
      </w:r>
      <w:r w:rsidRPr="006860B0">
        <w:rPr>
          <w:i/>
          <w:iCs/>
        </w:rPr>
        <w:t>box</w:t>
      </w:r>
      <w:r w:rsidR="006860B0" w:rsidRPr="006860B0">
        <w:rPr>
          <w:i/>
          <w:iCs/>
        </w:rPr>
        <w:t>-</w:t>
      </w:r>
      <w:proofErr w:type="spellStart"/>
      <w:r w:rsidRPr="006860B0">
        <w:rPr>
          <w:i/>
          <w:iCs/>
        </w:rPr>
        <w:t>shadow</w:t>
      </w:r>
      <w:proofErr w:type="spellEnd"/>
      <w:r>
        <w:rPr>
          <w:i/>
          <w:iCs/>
        </w:rPr>
        <w:t xml:space="preserve"> </w:t>
      </w:r>
      <w:r>
        <w:t xml:space="preserve">azulado com pouca </w:t>
      </w:r>
      <w:r w:rsidR="008B0E81">
        <w:t>o</w:t>
      </w:r>
      <w:r>
        <w:t xml:space="preserve">pacidade por dentro, o </w:t>
      </w:r>
      <w:r>
        <w:rPr>
          <w:i/>
          <w:iCs/>
        </w:rPr>
        <w:t>backgr</w:t>
      </w:r>
      <w:r w:rsidR="006860B0">
        <w:rPr>
          <w:i/>
          <w:iCs/>
        </w:rPr>
        <w:t>ou</w:t>
      </w:r>
      <w:r>
        <w:rPr>
          <w:i/>
          <w:iCs/>
        </w:rPr>
        <w:t>nd</w:t>
      </w:r>
      <w:r w:rsidR="006860B0">
        <w:rPr>
          <w:i/>
          <w:iCs/>
        </w:rPr>
        <w:t>-color</w:t>
      </w:r>
      <w:r w:rsidR="003B2031">
        <w:t xml:space="preserve"> é transparente. Dentro dessa </w:t>
      </w:r>
      <w:r w:rsidR="006860B0">
        <w:t>&lt;</w:t>
      </w:r>
      <w:proofErr w:type="spellStart"/>
      <w:r w:rsidR="003B2031">
        <w:t>div</w:t>
      </w:r>
      <w:proofErr w:type="spellEnd"/>
      <w:r w:rsidR="006860B0">
        <w:t>&gt;</w:t>
      </w:r>
      <w:r w:rsidR="003B2031">
        <w:t xml:space="preserve"> tem imagens correspondentes a cada uma das opções, e o </w:t>
      </w:r>
      <w:proofErr w:type="gramStart"/>
      <w:r w:rsidR="003B2031">
        <w:t>titulo</w:t>
      </w:r>
      <w:proofErr w:type="gramEnd"/>
      <w:r w:rsidR="003B2031">
        <w:t xml:space="preserve"> tem um </w:t>
      </w:r>
      <w:r w:rsidR="003B2031">
        <w:rPr>
          <w:i/>
          <w:iCs/>
        </w:rPr>
        <w:t>texto-</w:t>
      </w:r>
      <w:proofErr w:type="spellStart"/>
      <w:r w:rsidR="003B2031">
        <w:rPr>
          <w:i/>
          <w:iCs/>
        </w:rPr>
        <w:t>shadow</w:t>
      </w:r>
      <w:proofErr w:type="spellEnd"/>
      <w:r w:rsidR="003B2031">
        <w:t xml:space="preserve"> azul e amarelo</w:t>
      </w:r>
      <w:r w:rsidR="006860B0">
        <w:t>.</w:t>
      </w:r>
    </w:p>
    <w:p w14:paraId="0E96262A" w14:textId="50FACF70" w:rsidR="00B505F8" w:rsidRPr="00B505F8" w:rsidRDefault="00C0354F" w:rsidP="00B505F8">
      <w:r>
        <w:rPr>
          <w:noProof/>
        </w:rPr>
        <w:drawing>
          <wp:inline distT="0" distB="0" distL="0" distR="0" wp14:anchorId="58A8E53A" wp14:editId="7FC35DF0">
            <wp:extent cx="5759450" cy="323977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A366" w14:textId="0E9E5E9E" w:rsidR="003B2031" w:rsidRDefault="003B2031" w:rsidP="008A5E87">
      <w:pPr>
        <w:rPr>
          <w:noProof/>
        </w:rPr>
      </w:pPr>
    </w:p>
    <w:p w14:paraId="6CA08FB7" w14:textId="66B641C9" w:rsidR="003B2031" w:rsidRDefault="003B2031" w:rsidP="008A5E87">
      <w:pPr>
        <w:rPr>
          <w:noProof/>
        </w:rPr>
      </w:pPr>
    </w:p>
    <w:p w14:paraId="7906A1D8" w14:textId="64DAAFE0" w:rsidR="003B2031" w:rsidRPr="00342707" w:rsidRDefault="00FA14DE" w:rsidP="008A5E87">
      <w:pPr>
        <w:rPr>
          <w:noProof/>
        </w:rPr>
      </w:pPr>
      <w:r>
        <w:rPr>
          <w:noProof/>
        </w:rPr>
        <w:lastRenderedPageBreak/>
        <w:t>O botão “começar”</w:t>
      </w:r>
      <w:r w:rsidR="00E061F6">
        <w:rPr>
          <w:noProof/>
        </w:rPr>
        <w:t xml:space="preserve"> é um &lt;input </w:t>
      </w:r>
      <w:r w:rsidR="00E061F6" w:rsidRPr="00E061F6">
        <w:rPr>
          <w:i/>
          <w:iCs/>
          <w:noProof/>
        </w:rPr>
        <w:t>type</w:t>
      </w:r>
      <w:r w:rsidR="00E061F6">
        <w:rPr>
          <w:noProof/>
        </w:rPr>
        <w:t xml:space="preserve">= “button”&gt; que será depois utilizado </w:t>
      </w:r>
      <w:r w:rsidR="00054A1B">
        <w:rPr>
          <w:noProof/>
        </w:rPr>
        <w:t xml:space="preserve">no </w:t>
      </w:r>
      <w:r w:rsidR="00E061F6">
        <w:rPr>
          <w:noProof/>
        </w:rPr>
        <w:t>Java</w:t>
      </w:r>
      <w:r w:rsidR="00054A1B">
        <w:rPr>
          <w:noProof/>
        </w:rPr>
        <w:t>Script para iniciar o programa</w:t>
      </w:r>
      <w:r w:rsidR="004D4C2C">
        <w:rPr>
          <w:noProof/>
        </w:rPr>
        <w:t>. O botão é transparente e foi personalizado com bordas arrendodadas</w:t>
      </w:r>
      <w:r w:rsidR="00342707">
        <w:rPr>
          <w:noProof/>
        </w:rPr>
        <w:t xml:space="preserve">, o </w:t>
      </w:r>
      <w:r w:rsidR="00342707">
        <w:rPr>
          <w:i/>
          <w:iCs/>
          <w:noProof/>
        </w:rPr>
        <w:t xml:space="preserve">background-color </w:t>
      </w:r>
      <w:r w:rsidR="00342707">
        <w:rPr>
          <w:noProof/>
        </w:rPr>
        <w:t xml:space="preserve">é transparente, as cores apresentadas surgem através do </w:t>
      </w:r>
      <w:r w:rsidR="00342707">
        <w:rPr>
          <w:i/>
          <w:iCs/>
          <w:noProof/>
        </w:rPr>
        <w:t>box-shadow: inset</w:t>
      </w:r>
      <w:r w:rsidR="00342707">
        <w:rPr>
          <w:noProof/>
        </w:rPr>
        <w:t>.</w:t>
      </w:r>
    </w:p>
    <w:p w14:paraId="5FACEFA0" w14:textId="4B7E3087" w:rsidR="00DF0C15" w:rsidRDefault="00C0354F" w:rsidP="008A5E87">
      <w:r>
        <w:rPr>
          <w:noProof/>
        </w:rPr>
        <w:drawing>
          <wp:inline distT="0" distB="0" distL="0" distR="0" wp14:anchorId="535CE4BE" wp14:editId="07E598EB">
            <wp:extent cx="5759450" cy="323977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9B6F" w14:textId="77777777" w:rsidR="00D96AA7" w:rsidRDefault="00D96AA7" w:rsidP="008A5E87"/>
    <w:p w14:paraId="798B5519" w14:textId="74636AAC" w:rsidR="008905B5" w:rsidRDefault="008905B5" w:rsidP="008A5E87">
      <w:r>
        <w:t>No quesito de animações tem as animações que estão presentes desde o início: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905B5" w14:paraId="253B516F" w14:textId="77777777" w:rsidTr="008905B5">
        <w:tc>
          <w:tcPr>
            <w:tcW w:w="9060" w:type="dxa"/>
          </w:tcPr>
          <w:p w14:paraId="45E26414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>@keyframes roda {</w:t>
            </w:r>
          </w:p>
          <w:p w14:paraId="19262C35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</w:t>
            </w:r>
            <w:proofErr w:type="spellStart"/>
            <w:r w:rsidRPr="008905B5">
              <w:rPr>
                <w:rFonts w:ascii="Consolas" w:hAnsi="Consolas"/>
              </w:rPr>
              <w:t>from</w:t>
            </w:r>
            <w:proofErr w:type="spellEnd"/>
            <w:r w:rsidRPr="008905B5">
              <w:rPr>
                <w:rFonts w:ascii="Consolas" w:hAnsi="Consolas"/>
              </w:rPr>
              <w:t xml:space="preserve"> {</w:t>
            </w:r>
          </w:p>
          <w:p w14:paraId="687AB808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  </w:t>
            </w:r>
            <w:proofErr w:type="spellStart"/>
            <w:r w:rsidRPr="008905B5">
              <w:rPr>
                <w:rFonts w:ascii="Consolas" w:hAnsi="Consolas"/>
              </w:rPr>
              <w:t>transform</w:t>
            </w:r>
            <w:proofErr w:type="spellEnd"/>
            <w:r w:rsidRPr="008905B5">
              <w:rPr>
                <w:rFonts w:ascii="Consolas" w:hAnsi="Consolas"/>
              </w:rPr>
              <w:t xml:space="preserve">: </w:t>
            </w:r>
            <w:proofErr w:type="spellStart"/>
            <w:r w:rsidRPr="008905B5">
              <w:rPr>
                <w:rFonts w:ascii="Consolas" w:hAnsi="Consolas"/>
              </w:rPr>
              <w:t>rotate</w:t>
            </w:r>
            <w:proofErr w:type="spellEnd"/>
            <w:r w:rsidRPr="008905B5">
              <w:rPr>
                <w:rFonts w:ascii="Consolas" w:hAnsi="Consolas"/>
              </w:rPr>
              <w:t>(-10deg);</w:t>
            </w:r>
          </w:p>
          <w:p w14:paraId="46F2EF63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}</w:t>
            </w:r>
          </w:p>
          <w:p w14:paraId="70D672B1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to {</w:t>
            </w:r>
          </w:p>
          <w:p w14:paraId="6DFAE64F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  </w:t>
            </w:r>
            <w:proofErr w:type="spellStart"/>
            <w:r w:rsidRPr="008905B5">
              <w:rPr>
                <w:rFonts w:ascii="Consolas" w:hAnsi="Consolas"/>
              </w:rPr>
              <w:t>transform</w:t>
            </w:r>
            <w:proofErr w:type="spellEnd"/>
            <w:r w:rsidRPr="008905B5">
              <w:rPr>
                <w:rFonts w:ascii="Consolas" w:hAnsi="Consolas"/>
              </w:rPr>
              <w:t xml:space="preserve">: </w:t>
            </w:r>
            <w:proofErr w:type="spellStart"/>
            <w:r w:rsidRPr="008905B5">
              <w:rPr>
                <w:rFonts w:ascii="Consolas" w:hAnsi="Consolas"/>
              </w:rPr>
              <w:t>rotate</w:t>
            </w:r>
            <w:proofErr w:type="spellEnd"/>
            <w:r w:rsidRPr="008905B5">
              <w:rPr>
                <w:rFonts w:ascii="Consolas" w:hAnsi="Consolas"/>
              </w:rPr>
              <w:t>(10deg);</w:t>
            </w:r>
          </w:p>
          <w:p w14:paraId="4D626833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}</w:t>
            </w:r>
          </w:p>
          <w:p w14:paraId="3B277D80" w14:textId="77777777" w:rsid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>}</w:t>
            </w:r>
          </w:p>
          <w:p w14:paraId="110F011C" w14:textId="77777777" w:rsidR="008723E3" w:rsidRDefault="008723E3" w:rsidP="008905B5">
            <w:pPr>
              <w:rPr>
                <w:rFonts w:ascii="Consolas" w:hAnsi="Consolas"/>
              </w:rPr>
            </w:pPr>
          </w:p>
          <w:p w14:paraId="7E2A3154" w14:textId="1FCEEF7B" w:rsidR="008723E3" w:rsidRPr="008723E3" w:rsidRDefault="008723E3" w:rsidP="008723E3">
            <w:pPr>
              <w:rPr>
                <w:rFonts w:ascii="Consolas" w:hAnsi="Consolas"/>
              </w:rPr>
            </w:pPr>
            <w:proofErr w:type="spellStart"/>
            <w:r w:rsidRPr="008723E3">
              <w:rPr>
                <w:rFonts w:ascii="Consolas" w:hAnsi="Consolas"/>
              </w:rPr>
              <w:t>div.tituloimg</w:t>
            </w:r>
            <w:proofErr w:type="spellEnd"/>
            <w:r w:rsidRPr="008723E3">
              <w:rPr>
                <w:rFonts w:ascii="Consolas" w:hAnsi="Consolas"/>
              </w:rPr>
              <w:t xml:space="preserve"> </w:t>
            </w:r>
            <w:proofErr w:type="spellStart"/>
            <w:r w:rsidRPr="008723E3">
              <w:rPr>
                <w:rFonts w:ascii="Consolas" w:hAnsi="Consolas"/>
              </w:rPr>
              <w:t>img</w:t>
            </w:r>
            <w:proofErr w:type="spellEnd"/>
            <w:r w:rsidRPr="008723E3">
              <w:rPr>
                <w:rFonts w:ascii="Consolas" w:hAnsi="Consolas"/>
              </w:rPr>
              <w:t xml:space="preserve"> {</w:t>
            </w:r>
          </w:p>
          <w:p w14:paraId="51477653" w14:textId="77777777" w:rsidR="008723E3" w:rsidRPr="008723E3" w:rsidRDefault="008723E3" w:rsidP="008723E3">
            <w:pPr>
              <w:rPr>
                <w:rFonts w:ascii="Consolas" w:hAnsi="Consolas"/>
              </w:rPr>
            </w:pPr>
            <w:r w:rsidRPr="008723E3">
              <w:rPr>
                <w:rFonts w:ascii="Consolas" w:hAnsi="Consolas"/>
              </w:rPr>
              <w:t xml:space="preserve">  </w:t>
            </w:r>
            <w:proofErr w:type="spellStart"/>
            <w:r w:rsidRPr="008723E3">
              <w:rPr>
                <w:rFonts w:ascii="Consolas" w:hAnsi="Consolas"/>
              </w:rPr>
              <w:t>animation</w:t>
            </w:r>
            <w:proofErr w:type="spellEnd"/>
            <w:r w:rsidRPr="008723E3">
              <w:rPr>
                <w:rFonts w:ascii="Consolas" w:hAnsi="Consolas"/>
              </w:rPr>
              <w:t xml:space="preserve">: roda 2s </w:t>
            </w:r>
            <w:proofErr w:type="spellStart"/>
            <w:r w:rsidRPr="008723E3">
              <w:rPr>
                <w:rFonts w:ascii="Consolas" w:hAnsi="Consolas"/>
              </w:rPr>
              <w:t>alternate</w:t>
            </w:r>
            <w:proofErr w:type="spellEnd"/>
            <w:r w:rsidRPr="008723E3">
              <w:rPr>
                <w:rFonts w:ascii="Consolas" w:hAnsi="Consolas"/>
              </w:rPr>
              <w:t xml:space="preserve"> </w:t>
            </w:r>
            <w:proofErr w:type="spellStart"/>
            <w:r w:rsidRPr="008723E3">
              <w:rPr>
                <w:rFonts w:ascii="Consolas" w:hAnsi="Consolas"/>
              </w:rPr>
              <w:t>infinite</w:t>
            </w:r>
            <w:proofErr w:type="spellEnd"/>
            <w:r w:rsidRPr="008723E3">
              <w:rPr>
                <w:rFonts w:ascii="Consolas" w:hAnsi="Consolas"/>
              </w:rPr>
              <w:t>;</w:t>
            </w:r>
          </w:p>
          <w:p w14:paraId="1772ABF3" w14:textId="3D9339AD" w:rsidR="008723E3" w:rsidRDefault="008723E3" w:rsidP="008723E3">
            <w:r w:rsidRPr="008723E3">
              <w:rPr>
                <w:rFonts w:ascii="Consolas" w:hAnsi="Consolas"/>
              </w:rPr>
              <w:t>}</w:t>
            </w:r>
          </w:p>
        </w:tc>
      </w:tr>
    </w:tbl>
    <w:p w14:paraId="250039A1" w14:textId="00CECA6F" w:rsidR="008905B5" w:rsidRDefault="008905B5" w:rsidP="008A5E87"/>
    <w:p w14:paraId="1838A4EC" w14:textId="501BA5BC" w:rsidR="00264B05" w:rsidRDefault="00264B05" w:rsidP="008A5E87"/>
    <w:p w14:paraId="4FB204E2" w14:textId="77777777" w:rsidR="00264B05" w:rsidRDefault="00264B05" w:rsidP="008A5E87"/>
    <w:p w14:paraId="29012D8A" w14:textId="7B7243B1" w:rsidR="008723E3" w:rsidRDefault="008723E3" w:rsidP="008A5E87">
      <w:r>
        <w:t>Bem como</w:t>
      </w:r>
      <w:r w:rsidR="00A00B36">
        <w:t xml:space="preserve"> animações que somente serão atribuídas através de JavaScript: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64B05" w14:paraId="2D6F1C0B" w14:textId="77777777" w:rsidTr="00264B05">
        <w:tc>
          <w:tcPr>
            <w:tcW w:w="9060" w:type="dxa"/>
          </w:tcPr>
          <w:p w14:paraId="59464FB6" w14:textId="38C42A4B" w:rsidR="00264B05" w:rsidRDefault="00264B05" w:rsidP="00264B05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&lt;</w:t>
            </w:r>
            <w:proofErr w:type="spellStart"/>
            <w:r>
              <w:rPr>
                <w:rFonts w:ascii="Consolas" w:hAnsi="Consolas"/>
              </w:rPr>
              <w:t>s</w:t>
            </w:r>
            <w:r w:rsidR="00DC226C">
              <w:rPr>
                <w:rFonts w:ascii="Consolas" w:hAnsi="Consolas"/>
              </w:rPr>
              <w:t>t</w:t>
            </w:r>
            <w:r>
              <w:rPr>
                <w:rFonts w:ascii="Consolas" w:hAnsi="Consolas"/>
              </w:rPr>
              <w:t>yle</w:t>
            </w:r>
            <w:proofErr w:type="spellEnd"/>
            <w:r>
              <w:rPr>
                <w:rFonts w:ascii="Consolas" w:hAnsi="Consolas"/>
              </w:rPr>
              <w:t>&gt;</w:t>
            </w:r>
          </w:p>
          <w:p w14:paraId="08048060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@keyframes </w:t>
            </w:r>
            <w:proofErr w:type="spellStart"/>
            <w:r w:rsidRPr="00DC226C">
              <w:rPr>
                <w:rFonts w:ascii="Consolas" w:hAnsi="Consolas"/>
              </w:rPr>
              <w:t>shadowin</w:t>
            </w:r>
            <w:proofErr w:type="spellEnd"/>
            <w:r w:rsidRPr="00DC226C">
              <w:rPr>
                <w:rFonts w:ascii="Consolas" w:hAnsi="Consolas"/>
              </w:rPr>
              <w:t xml:space="preserve"> {</w:t>
            </w:r>
          </w:p>
          <w:p w14:paraId="2FBD8651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0% {</w:t>
            </w:r>
          </w:p>
          <w:p w14:paraId="14D6A80C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  box-</w:t>
            </w:r>
            <w:proofErr w:type="spellStart"/>
            <w:r w:rsidRPr="00DC226C">
              <w:rPr>
                <w:rFonts w:ascii="Consolas" w:hAnsi="Consolas"/>
              </w:rPr>
              <w:t>shadow</w:t>
            </w:r>
            <w:proofErr w:type="spellEnd"/>
            <w:r w:rsidRPr="00DC226C">
              <w:rPr>
                <w:rFonts w:ascii="Consolas" w:hAnsi="Consolas"/>
              </w:rPr>
              <w:t xml:space="preserve">: #ff494900 0px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, </w:t>
            </w:r>
            <w:proofErr w:type="spellStart"/>
            <w:r w:rsidRPr="00DC226C">
              <w:rPr>
                <w:rFonts w:ascii="Consolas" w:hAnsi="Consolas"/>
              </w:rPr>
              <w:t>inset</w:t>
            </w:r>
            <w:proofErr w:type="spellEnd"/>
            <w:r w:rsidRPr="00DC226C">
              <w:rPr>
                <w:rFonts w:ascii="Consolas" w:hAnsi="Consolas"/>
              </w:rPr>
              <w:t xml:space="preserve"> #ff494900 0px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>;</w:t>
            </w:r>
          </w:p>
          <w:p w14:paraId="09F986F1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}</w:t>
            </w:r>
          </w:p>
          <w:p w14:paraId="44BA6FF7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100% {</w:t>
            </w:r>
          </w:p>
          <w:p w14:paraId="3F663B36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  box-</w:t>
            </w:r>
            <w:proofErr w:type="spellStart"/>
            <w:r w:rsidRPr="00DC226C">
              <w:rPr>
                <w:rFonts w:ascii="Consolas" w:hAnsi="Consolas"/>
              </w:rPr>
              <w:t>shadow</w:t>
            </w:r>
            <w:proofErr w:type="spellEnd"/>
            <w:r w:rsidRPr="00DC226C">
              <w:rPr>
                <w:rFonts w:ascii="Consolas" w:hAnsi="Consolas"/>
              </w:rPr>
              <w:t xml:space="preserve">: #ff49496e 1px </w:t>
            </w:r>
            <w:proofErr w:type="spellStart"/>
            <w:r w:rsidRPr="00DC226C">
              <w:rPr>
                <w:rFonts w:ascii="Consolas" w:hAnsi="Consolas"/>
              </w:rPr>
              <w:t>1px</w:t>
            </w:r>
            <w:proofErr w:type="spellEnd"/>
            <w:r w:rsidRPr="00DC226C">
              <w:rPr>
                <w:rFonts w:ascii="Consolas" w:hAnsi="Consolas"/>
              </w:rPr>
              <w:t xml:space="preserve"> 17px 15px, </w:t>
            </w:r>
            <w:proofErr w:type="spellStart"/>
            <w:r w:rsidRPr="00DC226C">
              <w:rPr>
                <w:rFonts w:ascii="Consolas" w:hAnsi="Consolas"/>
              </w:rPr>
              <w:t>inset</w:t>
            </w:r>
            <w:proofErr w:type="spellEnd"/>
            <w:r w:rsidRPr="00DC226C">
              <w:rPr>
                <w:rFonts w:ascii="Consolas" w:hAnsi="Consolas"/>
              </w:rPr>
              <w:t xml:space="preserve"> #ff49498c 1px </w:t>
            </w:r>
            <w:proofErr w:type="spellStart"/>
            <w:r w:rsidRPr="00DC226C">
              <w:rPr>
                <w:rFonts w:ascii="Consolas" w:hAnsi="Consolas"/>
              </w:rPr>
              <w:t>1px</w:t>
            </w:r>
            <w:proofErr w:type="spellEnd"/>
            <w:r w:rsidRPr="00DC226C">
              <w:rPr>
                <w:rFonts w:ascii="Consolas" w:hAnsi="Consolas"/>
              </w:rPr>
              <w:t xml:space="preserve"> 78px 18px;</w:t>
            </w:r>
          </w:p>
          <w:p w14:paraId="4FFA5059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}</w:t>
            </w:r>
          </w:p>
          <w:p w14:paraId="75CF514E" w14:textId="13DB4841" w:rsidR="00264B05" w:rsidRPr="007D70DC" w:rsidRDefault="00DC226C" w:rsidP="007D70D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>}</w:t>
            </w:r>
          </w:p>
        </w:tc>
      </w:tr>
    </w:tbl>
    <w:p w14:paraId="0E652E8D" w14:textId="5AB78E85" w:rsidR="00B505F8" w:rsidRDefault="00B505F8" w:rsidP="008A5E87"/>
    <w:p w14:paraId="4EE3601A" w14:textId="67A18B7F" w:rsidR="00B505F8" w:rsidRDefault="00B505F8" w:rsidP="00B505F8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>
        <w:rPr>
          <w:rFonts w:ascii="Times New Roman" w:hAnsi="Times New Roman" w:cs="Times New Roman"/>
          <w:i w:val="0"/>
          <w:iCs w:val="0"/>
          <w:color w:val="auto"/>
        </w:rPr>
        <w:t>JavaScript</w:t>
      </w:r>
    </w:p>
    <w:p w14:paraId="3B717AFA" w14:textId="58946248" w:rsidR="00961715" w:rsidRDefault="00961715" w:rsidP="00961715">
      <w:r>
        <w:t>Para o funcionamento do programa, primeiramente é ativado a função “</w:t>
      </w:r>
      <w:proofErr w:type="gramStart"/>
      <w:r>
        <w:t>iniciar(</w:t>
      </w:r>
      <w:proofErr w:type="gramEnd"/>
      <w:r>
        <w:t xml:space="preserve">)” quando o usuário clica o botão “iniciar”. Nesta função </w:t>
      </w:r>
      <w:r w:rsidR="007D70DC">
        <w:t xml:space="preserve">a </w:t>
      </w:r>
      <w:proofErr w:type="spellStart"/>
      <w:r w:rsidR="007D70DC">
        <w:t>proriedade</w:t>
      </w:r>
      <w:proofErr w:type="spellEnd"/>
      <w:r w:rsidR="007D70DC">
        <w:t xml:space="preserve"> </w:t>
      </w:r>
      <w:proofErr w:type="spellStart"/>
      <w:r w:rsidR="007D70DC">
        <w:rPr>
          <w:i/>
          <w:iCs/>
        </w:rPr>
        <w:t>aspect</w:t>
      </w:r>
      <w:proofErr w:type="spellEnd"/>
      <w:ins w:id="22" w:author="ayres major" w:date="2022-04-24T21:42:00Z">
        <w:r w:rsidR="00004128">
          <w:rPr>
            <w:i/>
            <w:iCs/>
          </w:rPr>
          <w:t>-</w:t>
        </w:r>
      </w:ins>
      <w:del w:id="23" w:author="ayres major" w:date="2022-04-24T21:42:00Z">
        <w:r w:rsidR="007D70DC" w:rsidDel="00004128">
          <w:rPr>
            <w:i/>
            <w:iCs/>
          </w:rPr>
          <w:delText xml:space="preserve"> </w:delText>
        </w:r>
      </w:del>
      <w:r w:rsidR="007D70DC">
        <w:rPr>
          <w:i/>
          <w:iCs/>
        </w:rPr>
        <w:t xml:space="preserve">ratio </w:t>
      </w:r>
      <w:r w:rsidR="007D70DC">
        <w:t xml:space="preserve">do </w:t>
      </w:r>
      <w:r w:rsidR="007D70DC" w:rsidRPr="007D70DC">
        <w:t>elemento</w:t>
      </w:r>
      <w:r w:rsidR="007D70DC">
        <w:t xml:space="preserve"> &lt;body&gt; recebe 16/9, </w:t>
      </w:r>
      <w:ins w:id="24" w:author="ayres major" w:date="2022-04-24T21:42:00Z">
        <w:r w:rsidR="00004128">
          <w:t xml:space="preserve">o </w:t>
        </w:r>
      </w:ins>
      <w:r w:rsidR="007D70DC">
        <w:t>display</w:t>
      </w:r>
      <w:del w:id="25" w:author="ayres major" w:date="2022-04-24T21:42:00Z">
        <w:r w:rsidR="007D70DC" w:rsidDel="00004128">
          <w:delText xml:space="preserve"> do</w:delText>
        </w:r>
      </w:del>
      <w:r w:rsidR="007D70DC">
        <w:t xml:space="preserve"> </w:t>
      </w:r>
      <w:r w:rsidR="00131EB6">
        <w:t>da &lt;</w:t>
      </w:r>
      <w:proofErr w:type="spellStart"/>
      <w:r w:rsidR="00131EB6">
        <w:t>div</w:t>
      </w:r>
      <w:proofErr w:type="spellEnd"/>
      <w:r w:rsidR="00131EB6">
        <w:t xml:space="preserve">&gt; </w:t>
      </w:r>
      <w:r w:rsidR="007D70DC">
        <w:t>f</w:t>
      </w:r>
      <w:r w:rsidR="00131EB6">
        <w:t>undo recebe</w:t>
      </w:r>
      <w:r w:rsidR="00131EB6" w:rsidRPr="00131EB6">
        <w:rPr>
          <w:i/>
          <w:iCs/>
        </w:rPr>
        <w:t xml:space="preserve"> </w:t>
      </w:r>
      <w:proofErr w:type="spellStart"/>
      <w:r w:rsidR="00131EB6" w:rsidRPr="00131EB6">
        <w:rPr>
          <w:i/>
          <w:iCs/>
        </w:rPr>
        <w:t>block</w:t>
      </w:r>
      <w:proofErr w:type="spellEnd"/>
      <w:r w:rsidR="00131EB6">
        <w:t>,</w:t>
      </w:r>
      <w:r w:rsidR="00251F19">
        <w:t xml:space="preserve"> </w:t>
      </w:r>
      <w:ins w:id="26" w:author="ayres major" w:date="2022-04-24T21:43:00Z">
        <w:r w:rsidR="00004128">
          <w:t xml:space="preserve">o </w:t>
        </w:r>
      </w:ins>
      <w:r w:rsidR="00B40046">
        <w:t>elemento &lt;</w:t>
      </w:r>
      <w:proofErr w:type="spellStart"/>
      <w:r w:rsidR="00B40046">
        <w:t>header</w:t>
      </w:r>
      <w:proofErr w:type="spellEnd"/>
      <w:r w:rsidR="00B40046">
        <w:t>&gt;</w:t>
      </w:r>
      <w:r w:rsidR="00251F19">
        <w:t xml:space="preserve"> que é</w:t>
      </w:r>
      <w:r w:rsidR="00B47B4A">
        <w:t xml:space="preserve"> referenciado pelo seu id “</w:t>
      </w:r>
      <w:proofErr w:type="spellStart"/>
      <w:r w:rsidR="00B47B4A">
        <w:t>head</w:t>
      </w:r>
      <w:proofErr w:type="spellEnd"/>
      <w:r w:rsidR="00B47B4A">
        <w:t xml:space="preserve">” através do </w:t>
      </w:r>
      <w:proofErr w:type="gramStart"/>
      <w:r w:rsidR="00B47B4A">
        <w:t>método</w:t>
      </w:r>
      <w:ins w:id="27" w:author="ayres major" w:date="2022-04-24T21:43:00Z">
        <w:r w:rsidR="00004128">
          <w:t xml:space="preserve"> </w:t>
        </w:r>
        <w:r w:rsidR="00004128" w:rsidRPr="00004128">
          <w:rPr>
            <w:i/>
            <w:iCs/>
            <w:rPrChange w:id="28" w:author="ayres major" w:date="2022-04-24T21:43:00Z">
              <w:rPr/>
            </w:rPrChange>
          </w:rPr>
          <w:t>.</w:t>
        </w:r>
      </w:ins>
      <w:proofErr w:type="spellStart"/>
      <w:proofErr w:type="gramEnd"/>
      <w:del w:id="29" w:author="ayres major" w:date="2022-04-24T21:43:00Z">
        <w:r w:rsidR="00B47B4A" w:rsidRPr="00004128" w:rsidDel="00004128">
          <w:rPr>
            <w:i/>
            <w:iCs/>
            <w:rPrChange w:id="30" w:author="ayres major" w:date="2022-04-24T21:43:00Z">
              <w:rPr/>
            </w:rPrChange>
          </w:rPr>
          <w:delText xml:space="preserve">. </w:delText>
        </w:r>
      </w:del>
      <w:r w:rsidR="00B47B4A" w:rsidRPr="00004128">
        <w:rPr>
          <w:i/>
          <w:iCs/>
          <w:rPrChange w:id="31" w:author="ayres major" w:date="2022-04-24T21:43:00Z">
            <w:rPr/>
          </w:rPrChange>
        </w:rPr>
        <w:t>getElementById</w:t>
      </w:r>
      <w:proofErr w:type="spellEnd"/>
      <w:r w:rsidR="00B40046">
        <w:t xml:space="preserve"> </w:t>
      </w:r>
      <w:del w:id="32" w:author="ayres major" w:date="2022-04-24T21:43:00Z">
        <w:r w:rsidR="00B40046" w:rsidDel="00004128">
          <w:delText>e</w:delText>
        </w:r>
      </w:del>
      <w:r w:rsidR="00B40046">
        <w:t xml:space="preserve"> lhe é atribuído</w:t>
      </w:r>
      <w:ins w:id="33" w:author="ayres major" w:date="2022-04-24T21:43:00Z">
        <w:r w:rsidR="00004128">
          <w:t xml:space="preserve"> a</w:t>
        </w:r>
      </w:ins>
      <w:r w:rsidR="00B40046">
        <w:t xml:space="preserve"> posição </w:t>
      </w:r>
      <w:proofErr w:type="spellStart"/>
      <w:r w:rsidR="00B40046">
        <w:rPr>
          <w:i/>
          <w:iCs/>
        </w:rPr>
        <w:t>static</w:t>
      </w:r>
      <w:proofErr w:type="spellEnd"/>
      <w:r w:rsidR="00B40046">
        <w:t xml:space="preserve">, que é a posição nativa dos elementos, por fim o botão “iniciar” recebe display </w:t>
      </w:r>
      <w:proofErr w:type="spellStart"/>
      <w:r w:rsidR="00B40046">
        <w:rPr>
          <w:i/>
          <w:iCs/>
        </w:rPr>
        <w:t>none</w:t>
      </w:r>
      <w:proofErr w:type="spellEnd"/>
      <w:r w:rsidR="00251F19">
        <w:t>, isto é, o elemento desaparece da pagina.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1F19" w14:paraId="6845E56C" w14:textId="77777777" w:rsidTr="00251F19">
        <w:tc>
          <w:tcPr>
            <w:tcW w:w="9060" w:type="dxa"/>
          </w:tcPr>
          <w:p w14:paraId="3ED1D816" w14:textId="77777777" w:rsidR="00251F19" w:rsidRPr="00251F19" w:rsidRDefault="00251F19" w:rsidP="00251F19">
            <w:pPr>
              <w:rPr>
                <w:rFonts w:ascii="Consolas" w:hAnsi="Consolas"/>
              </w:rPr>
            </w:pPr>
            <w:proofErr w:type="spellStart"/>
            <w:r w:rsidRPr="00251F19">
              <w:rPr>
                <w:rFonts w:ascii="Consolas" w:hAnsi="Consolas"/>
              </w:rPr>
              <w:t>function</w:t>
            </w:r>
            <w:proofErr w:type="spellEnd"/>
            <w:r w:rsidRPr="00251F19">
              <w:rPr>
                <w:rFonts w:ascii="Consolas" w:hAnsi="Consolas"/>
              </w:rPr>
              <w:t xml:space="preserve"> </w:t>
            </w:r>
            <w:proofErr w:type="gramStart"/>
            <w:r w:rsidRPr="00251F19">
              <w:rPr>
                <w:rFonts w:ascii="Consolas" w:hAnsi="Consolas"/>
              </w:rPr>
              <w:t>iniciar(</w:t>
            </w:r>
            <w:proofErr w:type="gramEnd"/>
            <w:r w:rsidRPr="00251F19">
              <w:rPr>
                <w:rFonts w:ascii="Consolas" w:hAnsi="Consolas"/>
              </w:rPr>
              <w:t>) {</w:t>
            </w:r>
          </w:p>
          <w:p w14:paraId="135B8F4D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document.body</w:t>
            </w:r>
            <w:proofErr w:type="gramEnd"/>
            <w:r w:rsidRPr="00251F19">
              <w:rPr>
                <w:rFonts w:ascii="Consolas" w:hAnsi="Consolas"/>
              </w:rPr>
              <w:t>.style.aspectRatio</w:t>
            </w:r>
            <w:proofErr w:type="spellEnd"/>
            <w:r w:rsidRPr="00251F19">
              <w:rPr>
                <w:rFonts w:ascii="Consolas" w:hAnsi="Consolas"/>
              </w:rPr>
              <w:t xml:space="preserve"> =  "16/9";</w:t>
            </w:r>
          </w:p>
          <w:p w14:paraId="3A952A9B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fundo.style</w:t>
            </w:r>
            <w:proofErr w:type="gramEnd"/>
            <w:r w:rsidRPr="00251F19">
              <w:rPr>
                <w:rFonts w:ascii="Consolas" w:hAnsi="Consolas"/>
              </w:rPr>
              <w:t>.display</w:t>
            </w:r>
            <w:proofErr w:type="spellEnd"/>
            <w:r w:rsidRPr="00251F19">
              <w:rPr>
                <w:rFonts w:ascii="Consolas" w:hAnsi="Consolas"/>
              </w:rPr>
              <w:t xml:space="preserve"> = "</w:t>
            </w:r>
            <w:proofErr w:type="spellStart"/>
            <w:r w:rsidRPr="00251F19">
              <w:rPr>
                <w:rFonts w:ascii="Consolas" w:hAnsi="Consolas"/>
              </w:rPr>
              <w:t>block</w:t>
            </w:r>
            <w:proofErr w:type="spellEnd"/>
            <w:r w:rsidRPr="00251F19">
              <w:rPr>
                <w:rFonts w:ascii="Consolas" w:hAnsi="Consolas"/>
              </w:rPr>
              <w:t>";</w:t>
            </w:r>
          </w:p>
          <w:p w14:paraId="0790478A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251F19">
              <w:rPr>
                <w:rFonts w:ascii="Consolas" w:hAnsi="Consolas"/>
              </w:rPr>
              <w:t>("</w:t>
            </w:r>
            <w:proofErr w:type="spellStart"/>
            <w:r w:rsidRPr="00251F19">
              <w:rPr>
                <w:rFonts w:ascii="Consolas" w:hAnsi="Consolas"/>
              </w:rPr>
              <w:t>head</w:t>
            </w:r>
            <w:proofErr w:type="spellEnd"/>
            <w:r w:rsidRPr="00251F19">
              <w:rPr>
                <w:rFonts w:ascii="Consolas" w:hAnsi="Consolas"/>
              </w:rPr>
              <w:t>").</w:t>
            </w:r>
            <w:proofErr w:type="spellStart"/>
            <w:r w:rsidRPr="00251F19">
              <w:rPr>
                <w:rFonts w:ascii="Consolas" w:hAnsi="Consolas"/>
              </w:rPr>
              <w:t>style.position</w:t>
            </w:r>
            <w:proofErr w:type="spellEnd"/>
            <w:r w:rsidRPr="00251F19">
              <w:rPr>
                <w:rFonts w:ascii="Consolas" w:hAnsi="Consolas"/>
              </w:rPr>
              <w:t>="</w:t>
            </w:r>
            <w:proofErr w:type="spellStart"/>
            <w:r w:rsidRPr="00251F19">
              <w:rPr>
                <w:rFonts w:ascii="Consolas" w:hAnsi="Consolas"/>
              </w:rPr>
              <w:t>static</w:t>
            </w:r>
            <w:proofErr w:type="spellEnd"/>
            <w:r w:rsidRPr="00251F19">
              <w:rPr>
                <w:rFonts w:ascii="Consolas" w:hAnsi="Consolas"/>
              </w:rPr>
              <w:t>";</w:t>
            </w:r>
          </w:p>
          <w:p w14:paraId="45153AB2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251F19">
              <w:rPr>
                <w:rFonts w:ascii="Consolas" w:hAnsi="Consolas"/>
              </w:rPr>
              <w:t>("iniciar").</w:t>
            </w:r>
            <w:proofErr w:type="spellStart"/>
            <w:r w:rsidRPr="00251F19">
              <w:rPr>
                <w:rFonts w:ascii="Consolas" w:hAnsi="Consolas"/>
              </w:rPr>
              <w:t>style.display</w:t>
            </w:r>
            <w:proofErr w:type="spellEnd"/>
            <w:r w:rsidRPr="00251F19">
              <w:rPr>
                <w:rFonts w:ascii="Consolas" w:hAnsi="Consolas"/>
              </w:rPr>
              <w:t xml:space="preserve"> = "</w:t>
            </w:r>
            <w:proofErr w:type="spellStart"/>
            <w:r w:rsidRPr="00251F19">
              <w:rPr>
                <w:rFonts w:ascii="Consolas" w:hAnsi="Consolas"/>
              </w:rPr>
              <w:t>none</w:t>
            </w:r>
            <w:proofErr w:type="spellEnd"/>
            <w:r w:rsidRPr="00251F19">
              <w:rPr>
                <w:rFonts w:ascii="Consolas" w:hAnsi="Consolas"/>
              </w:rPr>
              <w:t xml:space="preserve">";  </w:t>
            </w:r>
          </w:p>
          <w:p w14:paraId="21BCEFBD" w14:textId="5A799607" w:rsidR="00251F19" w:rsidRDefault="00251F19" w:rsidP="00251F19">
            <w:r w:rsidRPr="00251F19">
              <w:rPr>
                <w:rFonts w:ascii="Consolas" w:hAnsi="Consolas"/>
              </w:rPr>
              <w:t>}</w:t>
            </w:r>
          </w:p>
        </w:tc>
      </w:tr>
    </w:tbl>
    <w:p w14:paraId="7644512A" w14:textId="7560F99F" w:rsidR="00251F19" w:rsidRDefault="00251F19" w:rsidP="00961715"/>
    <w:p w14:paraId="554B683F" w14:textId="2C9F3C09" w:rsidR="00703DFE" w:rsidRDefault="00703DFE" w:rsidP="00961715">
      <w:r>
        <w:t xml:space="preserve">Previamente diversas variadas são declaradas recebendo a </w:t>
      </w:r>
      <w:r w:rsidR="008A2026">
        <w:t>referência</w:t>
      </w:r>
      <w:r>
        <w:t xml:space="preserve"> do elemento HTML correspondente através do seu id.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03DFE" w14:paraId="0EC65971" w14:textId="77777777" w:rsidTr="00703DFE">
        <w:tc>
          <w:tcPr>
            <w:tcW w:w="9060" w:type="dxa"/>
          </w:tcPr>
          <w:p w14:paraId="1C9C4C8E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loading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loadingjokenpo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33319B69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lastRenderedPageBreak/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button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startgame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1123CAFD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intrucoes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intrucoes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252EF619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fundo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("fundo");</w:t>
            </w:r>
          </w:p>
          <w:p w14:paraId="15A3DAAD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menu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("menu");</w:t>
            </w:r>
          </w:p>
          <w:p w14:paraId="4A08DE29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titulo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("titulo");</w:t>
            </w:r>
          </w:p>
          <w:p w14:paraId="513FB764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pedraimg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pedraimg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146B51C5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papelimg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papelimg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742CAF41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tesouraimg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tesouraimg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714C55C2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startgame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startgame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2ABF7A5F" w14:textId="1882EB24" w:rsidR="00703DFE" w:rsidRDefault="00703DFE" w:rsidP="00703DFE"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win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win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</w:tc>
      </w:tr>
    </w:tbl>
    <w:p w14:paraId="18D75B77" w14:textId="32EE4ABA" w:rsidR="00007ACB" w:rsidRDefault="00703DFE" w:rsidP="00961715">
      <w:pPr>
        <w:rPr>
          <w:ins w:id="34" w:author="ayres major" w:date="2022-04-24T23:53:00Z"/>
        </w:rPr>
      </w:pPr>
      <w:r>
        <w:lastRenderedPageBreak/>
        <w:t xml:space="preserve"> </w:t>
      </w:r>
      <w:ins w:id="35" w:author="ayres major" w:date="2022-04-24T23:53:00Z">
        <w:r w:rsidR="00007ACB">
          <w:t>E outras variáveis que serão utilizadas mais a frente:</w:t>
        </w:r>
      </w:ins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993E740" w14:textId="77777777" w:rsidTr="00007ACB">
        <w:trPr>
          <w:ins w:id="36" w:author="ayres major" w:date="2022-04-24T23:53:00Z"/>
        </w:trPr>
        <w:tc>
          <w:tcPr>
            <w:tcW w:w="9060" w:type="dxa"/>
          </w:tcPr>
          <w:p w14:paraId="11F81200" w14:textId="77777777" w:rsidR="00007ACB" w:rsidRPr="00007ACB" w:rsidRDefault="00007ACB" w:rsidP="00007ACB">
            <w:pPr>
              <w:rPr>
                <w:ins w:id="37" w:author="ayres major" w:date="2022-04-24T23:53:00Z"/>
                <w:rFonts w:ascii="Consolas" w:hAnsi="Consolas"/>
                <w:rPrChange w:id="38" w:author="ayres major" w:date="2022-04-24T23:54:00Z">
                  <w:rPr>
                    <w:ins w:id="39" w:author="ayres major" w:date="2022-04-24T23:53:00Z"/>
                  </w:rPr>
                </w:rPrChange>
              </w:rPr>
            </w:pPr>
            <w:proofErr w:type="spellStart"/>
            <w:ins w:id="40" w:author="ayres major" w:date="2022-04-24T23:53:00Z">
              <w:r w:rsidRPr="00007ACB">
                <w:rPr>
                  <w:rFonts w:ascii="Consolas" w:hAnsi="Consolas"/>
                  <w:rPrChange w:id="41" w:author="ayres major" w:date="2022-04-24T23:54:00Z">
                    <w:rPr/>
                  </w:rPrChange>
                </w:rPr>
                <w:t>let</w:t>
              </w:r>
              <w:proofErr w:type="spellEnd"/>
              <w:r w:rsidRPr="00007ACB">
                <w:rPr>
                  <w:rFonts w:ascii="Consolas" w:hAnsi="Consolas"/>
                  <w:rPrChange w:id="42" w:author="ayres major" w:date="2022-04-24T23:54:00Z">
                    <w:rPr/>
                  </w:rPrChange>
                </w:rPr>
                <w:t xml:space="preserve"> </w:t>
              </w:r>
              <w:proofErr w:type="spellStart"/>
              <w:r w:rsidRPr="00007ACB">
                <w:rPr>
                  <w:rFonts w:ascii="Consolas" w:hAnsi="Consolas"/>
                  <w:rPrChange w:id="43" w:author="ayres major" w:date="2022-04-24T23:54:00Z">
                    <w:rPr/>
                  </w:rPrChange>
                </w:rPr>
                <w:t>escolhauto</w:t>
              </w:r>
              <w:proofErr w:type="spellEnd"/>
              <w:r w:rsidRPr="00007ACB">
                <w:rPr>
                  <w:rFonts w:ascii="Consolas" w:hAnsi="Consolas"/>
                  <w:rPrChange w:id="44" w:author="ayres major" w:date="2022-04-24T23:54:00Z">
                    <w:rPr/>
                  </w:rPrChange>
                </w:rPr>
                <w:t xml:space="preserve"> = "";</w:t>
              </w:r>
            </w:ins>
          </w:p>
          <w:p w14:paraId="74D73E6E" w14:textId="77777777" w:rsidR="00007ACB" w:rsidRPr="00007ACB" w:rsidRDefault="00007ACB" w:rsidP="00007ACB">
            <w:pPr>
              <w:rPr>
                <w:ins w:id="45" w:author="ayres major" w:date="2022-04-24T23:53:00Z"/>
                <w:rFonts w:ascii="Consolas" w:hAnsi="Consolas"/>
                <w:rPrChange w:id="46" w:author="ayres major" w:date="2022-04-24T23:54:00Z">
                  <w:rPr>
                    <w:ins w:id="47" w:author="ayres major" w:date="2022-04-24T23:53:00Z"/>
                  </w:rPr>
                </w:rPrChange>
              </w:rPr>
            </w:pPr>
            <w:ins w:id="48" w:author="ayres major" w:date="2022-04-24T23:53:00Z">
              <w:r w:rsidRPr="00007ACB">
                <w:rPr>
                  <w:rFonts w:ascii="Consolas" w:hAnsi="Consolas"/>
                  <w:rPrChange w:id="49" w:author="ayres major" w:date="2022-04-24T23:54:00Z">
                    <w:rPr/>
                  </w:rPrChange>
                </w:rPr>
                <w:t>var jogador = 7;</w:t>
              </w:r>
            </w:ins>
          </w:p>
          <w:p w14:paraId="0082E959" w14:textId="77777777" w:rsidR="00007ACB" w:rsidRPr="00007ACB" w:rsidRDefault="00007ACB" w:rsidP="00007ACB">
            <w:pPr>
              <w:rPr>
                <w:ins w:id="50" w:author="ayres major" w:date="2022-04-24T23:53:00Z"/>
                <w:rFonts w:ascii="Consolas" w:hAnsi="Consolas"/>
                <w:rPrChange w:id="51" w:author="ayres major" w:date="2022-04-24T23:54:00Z">
                  <w:rPr>
                    <w:ins w:id="52" w:author="ayres major" w:date="2022-04-24T23:53:00Z"/>
                  </w:rPr>
                </w:rPrChange>
              </w:rPr>
            </w:pPr>
            <w:proofErr w:type="spellStart"/>
            <w:ins w:id="53" w:author="ayres major" w:date="2022-04-24T23:53:00Z">
              <w:r w:rsidRPr="00007ACB">
                <w:rPr>
                  <w:rFonts w:ascii="Consolas" w:hAnsi="Consolas"/>
                  <w:rPrChange w:id="54" w:author="ayres major" w:date="2022-04-24T23:54:00Z">
                    <w:rPr/>
                  </w:rPrChange>
                </w:rPr>
                <w:t>let</w:t>
              </w:r>
              <w:proofErr w:type="spellEnd"/>
              <w:r w:rsidRPr="00007ACB">
                <w:rPr>
                  <w:rFonts w:ascii="Consolas" w:hAnsi="Consolas"/>
                  <w:rPrChange w:id="55" w:author="ayres major" w:date="2022-04-24T23:54:00Z">
                    <w:rPr/>
                  </w:rPrChange>
                </w:rPr>
                <w:t xml:space="preserve"> computador = </w:t>
              </w:r>
              <w:proofErr w:type="spellStart"/>
              <w:proofErr w:type="gramStart"/>
              <w:r w:rsidRPr="00007ACB">
                <w:rPr>
                  <w:rFonts w:ascii="Consolas" w:hAnsi="Consolas"/>
                  <w:rPrChange w:id="56" w:author="ayres major" w:date="2022-04-24T23:54:00Z">
                    <w:rPr/>
                  </w:rPrChange>
                </w:rPr>
                <w:t>randint</w:t>
              </w:r>
              <w:proofErr w:type="spellEnd"/>
              <w:r w:rsidRPr="00007ACB">
                <w:rPr>
                  <w:rFonts w:ascii="Consolas" w:hAnsi="Consolas"/>
                  <w:rPrChange w:id="57" w:author="ayres major" w:date="2022-04-24T23:54:00Z">
                    <w:rPr/>
                  </w:rPrChange>
                </w:rPr>
                <w:t>(</w:t>
              </w:r>
              <w:proofErr w:type="gramEnd"/>
              <w:r w:rsidRPr="00007ACB">
                <w:rPr>
                  <w:rFonts w:ascii="Consolas" w:hAnsi="Consolas"/>
                  <w:rPrChange w:id="58" w:author="ayres major" w:date="2022-04-24T23:54:00Z">
                    <w:rPr/>
                  </w:rPrChange>
                </w:rPr>
                <w:t>0, 3)</w:t>
              </w:r>
            </w:ins>
          </w:p>
          <w:p w14:paraId="358B3C45" w14:textId="393EA9DD" w:rsidR="00007ACB" w:rsidRDefault="00007ACB" w:rsidP="00007ACB">
            <w:pPr>
              <w:rPr>
                <w:ins w:id="59" w:author="ayres major" w:date="2022-04-24T23:53:00Z"/>
              </w:rPr>
            </w:pPr>
            <w:ins w:id="60" w:author="ayres major" w:date="2022-04-24T23:53:00Z">
              <w:r w:rsidRPr="00007ACB">
                <w:rPr>
                  <w:rFonts w:ascii="Consolas" w:hAnsi="Consolas"/>
                  <w:rPrChange w:id="61" w:author="ayres major" w:date="2022-04-24T23:54:00Z">
                    <w:rPr/>
                  </w:rPrChange>
                </w:rPr>
                <w:t>var t = 0;</w:t>
              </w:r>
            </w:ins>
          </w:p>
        </w:tc>
      </w:tr>
    </w:tbl>
    <w:p w14:paraId="7AB5993C" w14:textId="77777777" w:rsidR="00007ACB" w:rsidRDefault="00007ACB" w:rsidP="00961715"/>
    <w:p w14:paraId="3E223278" w14:textId="624FD9DD" w:rsidR="006F50DE" w:rsidDel="00376715" w:rsidRDefault="00415C28" w:rsidP="00D96AA7">
      <w:pPr>
        <w:rPr>
          <w:del w:id="62" w:author="ayres major" w:date="2022-04-24T21:08:00Z"/>
        </w:rPr>
      </w:pPr>
      <w:r>
        <w:t xml:space="preserve">Já pensando na seleção, para indicar a opção </w:t>
      </w:r>
      <w:r w:rsidR="004E1529">
        <w:t xml:space="preserve">que poderá ser selecionada, ou seja, a opção que está </w:t>
      </w:r>
      <w:r w:rsidR="006C3297">
        <w:t xml:space="preserve">debaixo do cursor era necessário usar uma propriedade </w:t>
      </w:r>
      <w:r w:rsidR="00F50F01">
        <w:t>da CSS</w:t>
      </w:r>
      <w:r w:rsidR="006C3297">
        <w:t xml:space="preserve"> atrativa, </w:t>
      </w:r>
      <w:r w:rsidR="006F50DE">
        <w:t xml:space="preserve">desse modo foi selecionada uma sombra </w:t>
      </w:r>
      <w:del w:id="63" w:author="ayres major" w:date="2022-04-24T21:05:00Z">
        <w:r w:rsidR="006F50DE" w:rsidDel="00083991">
          <w:delText>vermerlha</w:delText>
        </w:r>
      </w:del>
      <w:ins w:id="64" w:author="ayres major" w:date="2022-04-24T21:05:00Z">
        <w:r w:rsidR="00083991">
          <w:t>vermelha</w:t>
        </w:r>
      </w:ins>
      <w:r w:rsidR="006F50DE">
        <w:t xml:space="preserve">, através do </w:t>
      </w:r>
      <w:r w:rsidR="006F50DE" w:rsidRPr="006F50DE">
        <w:rPr>
          <w:i/>
          <w:iCs/>
        </w:rPr>
        <w:t>box-</w:t>
      </w:r>
      <w:proofErr w:type="spellStart"/>
      <w:r w:rsidR="006F50DE" w:rsidRPr="006F50DE">
        <w:rPr>
          <w:i/>
          <w:iCs/>
        </w:rPr>
        <w:t>shadow</w:t>
      </w:r>
      <w:proofErr w:type="spellEnd"/>
      <w:r w:rsidR="006F50DE">
        <w:t xml:space="preserve">. O objetivo seria </w:t>
      </w:r>
      <w:r w:rsidR="00F50F01">
        <w:t xml:space="preserve">ter algo idêntico ao que a </w:t>
      </w:r>
      <w:proofErr w:type="spellStart"/>
      <w:r w:rsidR="00F50F01">
        <w:t>pseudo-class</w:t>
      </w:r>
      <w:proofErr w:type="spellEnd"/>
      <w:r w:rsidR="00F50F01">
        <w:t xml:space="preserve">: </w:t>
      </w:r>
      <w:del w:id="65" w:author="ayres major" w:date="2022-04-24T20:52:00Z">
        <w:r w:rsidR="00F50F01" w:rsidDel="009541F4">
          <w:delText>hover  da</w:delText>
        </w:r>
      </w:del>
      <w:proofErr w:type="spellStart"/>
      <w:ins w:id="66" w:author="ayres major" w:date="2022-04-24T20:52:00Z">
        <w:r w:rsidR="009541F4">
          <w:t>hover</w:t>
        </w:r>
        <w:proofErr w:type="spellEnd"/>
        <w:r w:rsidR="009541F4">
          <w:t xml:space="preserve"> da</w:t>
        </w:r>
      </w:ins>
      <w:r w:rsidR="00F50F01">
        <w:t xml:space="preserve"> CSS proporciona. </w:t>
      </w:r>
      <w:ins w:id="67" w:author="ayres major" w:date="2022-04-24T20:52:00Z">
        <w:r w:rsidR="009541F4">
          <w:t>Como est</w:t>
        </w:r>
      </w:ins>
      <w:ins w:id="68" w:author="ayres major" w:date="2022-04-24T21:44:00Z">
        <w:r w:rsidR="00004128">
          <w:t>a</w:t>
        </w:r>
      </w:ins>
      <w:ins w:id="69" w:author="ayres major" w:date="2022-04-24T20:52:00Z">
        <w:r w:rsidR="009541F4">
          <w:t xml:space="preserve"> </w:t>
        </w:r>
        <w:proofErr w:type="spellStart"/>
        <w:r w:rsidR="009541F4">
          <w:t>pseudo-classe</w:t>
        </w:r>
      </w:ins>
      <w:proofErr w:type="spellEnd"/>
      <w:ins w:id="70" w:author="ayres major" w:date="2022-04-24T20:53:00Z">
        <w:r w:rsidR="009541F4">
          <w:t xml:space="preserve"> não poderia ser utili</w:t>
        </w:r>
      </w:ins>
      <w:ins w:id="71" w:author="ayres major" w:date="2022-04-24T20:54:00Z">
        <w:r w:rsidR="009541F4">
          <w:t xml:space="preserve">zada já que esse efeito só é </w:t>
        </w:r>
      </w:ins>
      <w:ins w:id="72" w:author="ayres major" w:date="2022-04-24T20:55:00Z">
        <w:r w:rsidR="009541F4">
          <w:t>necessário no momento da seleção, a opção seria recriar em JS. P</w:t>
        </w:r>
      </w:ins>
      <w:ins w:id="73" w:author="ayres major" w:date="2022-04-24T20:56:00Z">
        <w:r w:rsidR="009541F4">
          <w:t>ara tal, f</w:t>
        </w:r>
      </w:ins>
      <w:ins w:id="74" w:author="ayres major" w:date="2022-04-24T20:58:00Z">
        <w:r w:rsidR="004E4D98">
          <w:t>o</w:t>
        </w:r>
      </w:ins>
      <w:ins w:id="75" w:author="ayres major" w:date="2022-04-24T21:07:00Z">
        <w:r w:rsidR="00AC4CF9">
          <w:t>ram</w:t>
        </w:r>
      </w:ins>
      <w:ins w:id="76" w:author="ayres major" w:date="2022-04-24T20:58:00Z">
        <w:r w:rsidR="004E4D98">
          <w:t xml:space="preserve"> utilizado</w:t>
        </w:r>
      </w:ins>
      <w:ins w:id="77" w:author="ayres major" w:date="2022-04-24T21:07:00Z">
        <w:r w:rsidR="00AC4CF9">
          <w:t>s</w:t>
        </w:r>
      </w:ins>
      <w:ins w:id="78" w:author="ayres major" w:date="2022-04-24T20:58:00Z">
        <w:r w:rsidR="004E4D98">
          <w:t xml:space="preserve"> dois </w:t>
        </w:r>
      </w:ins>
      <w:ins w:id="79" w:author="ayres major" w:date="2022-04-24T20:59:00Z">
        <w:r w:rsidR="004E4D98">
          <w:t>eventos:</w:t>
        </w:r>
      </w:ins>
      <w:ins w:id="80" w:author="ayres major" w:date="2022-04-24T21:08:00Z">
        <w:r w:rsidR="00AC4CF9">
          <w:t xml:space="preserve"> </w:t>
        </w:r>
        <w:proofErr w:type="spellStart"/>
        <w:r w:rsidR="00AC4CF9">
          <w:rPr>
            <w:i/>
            <w:iCs/>
          </w:rPr>
          <w:t>onmouseenter</w:t>
        </w:r>
      </w:ins>
      <w:proofErr w:type="spellEnd"/>
      <w:ins w:id="81" w:author="ayres major" w:date="2022-04-24T21:13:00Z">
        <w:r w:rsidR="00591E10">
          <w:rPr>
            <w:i/>
            <w:iCs/>
          </w:rPr>
          <w:t xml:space="preserve"> </w:t>
        </w:r>
      </w:ins>
      <w:ins w:id="82" w:author="ayres major" w:date="2022-04-24T21:08:00Z">
        <w:r w:rsidR="00AC4CF9">
          <w:t>(</w:t>
        </w:r>
      </w:ins>
      <w:ins w:id="83" w:author="ayres major" w:date="2022-04-24T21:12:00Z">
        <w:r w:rsidR="00591E10">
          <w:t xml:space="preserve">evento </w:t>
        </w:r>
      </w:ins>
      <w:ins w:id="84" w:author="ayres major" w:date="2022-04-24T21:13:00Z">
        <w:r w:rsidR="00591E10">
          <w:t xml:space="preserve">disparado quando o cursor </w:t>
        </w:r>
      </w:ins>
      <w:proofErr w:type="gramStart"/>
      <w:ins w:id="85" w:author="ayres major" w:date="2022-04-24T21:17:00Z">
        <w:r w:rsidR="003530F4">
          <w:t>move-se</w:t>
        </w:r>
        <w:proofErr w:type="gramEnd"/>
        <w:r w:rsidR="003530F4">
          <w:t xml:space="preserve"> para </w:t>
        </w:r>
      </w:ins>
      <w:ins w:id="86" w:author="ayres major" w:date="2022-04-24T21:13:00Z">
        <w:r w:rsidR="00591E10">
          <w:t>dentro do elemento)</w:t>
        </w:r>
      </w:ins>
      <w:ins w:id="87" w:author="ayres major" w:date="2022-04-24T21:08:00Z">
        <w:r w:rsidR="00AC4CF9">
          <w:rPr>
            <w:i/>
            <w:iCs/>
          </w:rPr>
          <w:t xml:space="preserve"> </w:t>
        </w:r>
        <w:r w:rsidR="00AC4CF9" w:rsidRPr="00AC4CF9">
          <w:rPr>
            <w:rPrChange w:id="88" w:author="ayres major" w:date="2022-04-24T21:08:00Z">
              <w:rPr>
                <w:i/>
                <w:iCs/>
              </w:rPr>
            </w:rPrChange>
          </w:rPr>
          <w:t>e</w:t>
        </w:r>
      </w:ins>
      <w:ins w:id="89" w:author="ayres major" w:date="2022-04-24T20:59:00Z">
        <w:r w:rsidR="004E4D98" w:rsidRPr="00AC4CF9">
          <w:rPr>
            <w:rPrChange w:id="90" w:author="ayres major" w:date="2022-04-24T21:08:00Z">
              <w:rPr/>
            </w:rPrChange>
          </w:rPr>
          <w:t xml:space="preserve"> </w:t>
        </w:r>
      </w:ins>
      <w:proofErr w:type="spellStart"/>
      <w:ins w:id="91" w:author="ayres major" w:date="2022-04-24T21:08:00Z">
        <w:r w:rsidR="00AC4CF9" w:rsidRPr="00AC4CF9">
          <w:rPr>
            <w:i/>
            <w:iCs/>
            <w:rPrChange w:id="92" w:author="ayres major" w:date="2022-04-24T21:08:00Z">
              <w:rPr/>
            </w:rPrChange>
          </w:rPr>
          <w:t>onmouseleave</w:t>
        </w:r>
        <w:proofErr w:type="spellEnd"/>
        <w:r w:rsidR="00AC4CF9">
          <w:t xml:space="preserve"> </w:t>
        </w:r>
      </w:ins>
      <w:ins w:id="93" w:author="ayres major" w:date="2022-04-24T21:13:00Z">
        <w:r w:rsidR="00591E10">
          <w:t>(</w:t>
        </w:r>
      </w:ins>
      <w:ins w:id="94" w:author="ayres major" w:date="2022-04-24T21:17:00Z">
        <w:r w:rsidR="003530F4">
          <w:t xml:space="preserve">inverso do </w:t>
        </w:r>
        <w:proofErr w:type="spellStart"/>
        <w:r w:rsidR="003530F4">
          <w:t>onmouseenter</w:t>
        </w:r>
      </w:ins>
      <w:proofErr w:type="spellEnd"/>
      <w:ins w:id="95" w:author="ayres major" w:date="2022-04-24T21:13:00Z">
        <w:r w:rsidR="00591E10">
          <w:t>)</w:t>
        </w:r>
        <w:r w:rsidR="00591E10">
          <w:rPr>
            <w:i/>
            <w:iCs/>
          </w:rPr>
          <w:t xml:space="preserve"> </w:t>
        </w:r>
      </w:ins>
      <w:ins w:id="96" w:author="ayres major" w:date="2022-04-24T21:44:00Z">
        <w:r w:rsidR="00004128">
          <w:t>juntamente com</w:t>
        </w:r>
      </w:ins>
      <w:ins w:id="97" w:author="ayres major" w:date="2022-04-24T21:15:00Z">
        <w:r w:rsidR="00591E10">
          <w:t xml:space="preserve"> duas animações </w:t>
        </w:r>
        <w:proofErr w:type="spellStart"/>
        <w:r w:rsidR="00591E10">
          <w:rPr>
            <w:i/>
            <w:iCs/>
          </w:rPr>
          <w:t>shadowin</w:t>
        </w:r>
        <w:proofErr w:type="spellEnd"/>
        <w:r w:rsidR="00591E10">
          <w:rPr>
            <w:i/>
            <w:iCs/>
          </w:rPr>
          <w:t xml:space="preserve"> </w:t>
        </w:r>
      </w:ins>
      <w:ins w:id="98" w:author="ayres major" w:date="2022-04-24T21:16:00Z">
        <w:r w:rsidR="00591E10">
          <w:t xml:space="preserve">(aumenta uma sombra vermelha) e </w:t>
        </w:r>
        <w:proofErr w:type="spellStart"/>
        <w:r w:rsidR="00591E10">
          <w:rPr>
            <w:i/>
            <w:iCs/>
          </w:rPr>
          <w:t>shadowout</w:t>
        </w:r>
      </w:ins>
      <w:proofErr w:type="spellEnd"/>
      <w:ins w:id="99" w:author="ayres major" w:date="2022-04-24T21:18:00Z">
        <w:r w:rsidR="003530F4">
          <w:rPr>
            <w:i/>
            <w:iCs/>
          </w:rPr>
          <w:t xml:space="preserve"> </w:t>
        </w:r>
      </w:ins>
      <w:ins w:id="100" w:author="ayres major" w:date="2022-04-24T21:17:00Z">
        <w:r w:rsidR="003530F4">
          <w:t xml:space="preserve">(inverso do </w:t>
        </w:r>
      </w:ins>
      <w:proofErr w:type="spellStart"/>
      <w:ins w:id="101" w:author="ayres major" w:date="2022-04-24T21:18:00Z">
        <w:r w:rsidR="003530F4">
          <w:rPr>
            <w:i/>
            <w:iCs/>
          </w:rPr>
          <w:t>shadowin</w:t>
        </w:r>
        <w:proofErr w:type="spellEnd"/>
        <w:r w:rsidR="003530F4">
          <w:t>)</w:t>
        </w:r>
      </w:ins>
      <w:ins w:id="102" w:author="ayres major" w:date="2022-04-24T21:19:00Z">
        <w:r w:rsidR="003530F4">
          <w:t xml:space="preserve">. Com isso bastava adicionar </w:t>
        </w:r>
      </w:ins>
      <w:ins w:id="103" w:author="ayres major" w:date="2022-04-24T21:20:00Z">
        <w:r w:rsidR="003530F4">
          <w:t>criar funções para dar ao elemento</w:t>
        </w:r>
      </w:ins>
      <w:ins w:id="104" w:author="ayres major" w:date="2022-04-24T21:45:00Z">
        <w:r w:rsidR="00004128">
          <w:t xml:space="preserve"> que teve os eventos</w:t>
        </w:r>
      </w:ins>
      <w:ins w:id="105" w:author="ayres major" w:date="2022-04-24T21:22:00Z">
        <w:r w:rsidR="00376715">
          <w:t xml:space="preserve"> </w:t>
        </w:r>
      </w:ins>
      <w:ins w:id="106" w:author="ayres major" w:date="2022-04-24T21:23:00Z">
        <w:r w:rsidR="00376715">
          <w:t>“</w:t>
        </w:r>
      </w:ins>
      <w:ins w:id="107" w:author="ayres major" w:date="2022-04-24T21:45:00Z">
        <w:r w:rsidR="00004128">
          <w:t>disparados</w:t>
        </w:r>
      </w:ins>
      <w:ins w:id="108" w:author="ayres major" w:date="2022-04-24T21:23:00Z">
        <w:r w:rsidR="00376715">
          <w:t>”</w:t>
        </w:r>
      </w:ins>
      <w:ins w:id="109" w:author="ayres major" w:date="2022-04-24T21:20:00Z">
        <w:r w:rsidR="003530F4">
          <w:t xml:space="preserve"> </w:t>
        </w:r>
      </w:ins>
      <w:ins w:id="110" w:author="ayres major" w:date="2022-04-24T21:21:00Z">
        <w:r w:rsidR="003530F4">
          <w:t xml:space="preserve">as </w:t>
        </w:r>
      </w:ins>
      <w:proofErr w:type="spellStart"/>
      <w:ins w:id="111" w:author="ayres major" w:date="2022-04-24T21:23:00Z">
        <w:r w:rsidR="00376715">
          <w:t>respectivas</w:t>
        </w:r>
        <w:proofErr w:type="spellEnd"/>
        <w:r w:rsidR="00376715">
          <w:t xml:space="preserve"> </w:t>
        </w:r>
      </w:ins>
      <w:ins w:id="112" w:author="ayres major" w:date="2022-04-24T21:21:00Z">
        <w:r w:rsidR="003530F4">
          <w:t>animações</w:t>
        </w:r>
      </w:ins>
      <w:ins w:id="113" w:author="ayres major" w:date="2022-04-24T21:23:00Z">
        <w:r w:rsidR="00376715">
          <w:t>:</w:t>
        </w:r>
      </w:ins>
      <w:del w:id="114" w:author="ayres major" w:date="2022-04-24T20:52:00Z">
        <w:r w:rsidR="00F50F01" w:rsidDel="009541F4">
          <w:delText xml:space="preserve">A </w:delText>
        </w:r>
      </w:del>
    </w:p>
    <w:p w14:paraId="644DC437" w14:textId="166D5EDB" w:rsidR="00376715" w:rsidRDefault="00376715" w:rsidP="00961715">
      <w:pPr>
        <w:rPr>
          <w:ins w:id="115" w:author="ayres major" w:date="2022-04-24T21:23:00Z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76715" w14:paraId="51B95E3A" w14:textId="77777777" w:rsidTr="00376715">
        <w:trPr>
          <w:ins w:id="116" w:author="ayres major" w:date="2022-04-24T21:23:00Z"/>
        </w:trPr>
        <w:tc>
          <w:tcPr>
            <w:tcW w:w="9060" w:type="dxa"/>
          </w:tcPr>
          <w:p w14:paraId="3A196CA6" w14:textId="77777777" w:rsidR="00376715" w:rsidRPr="00376715" w:rsidRDefault="00376715" w:rsidP="00376715">
            <w:pPr>
              <w:rPr>
                <w:ins w:id="117" w:author="ayres major" w:date="2022-04-24T21:24:00Z"/>
                <w:rFonts w:ascii="Consolas" w:hAnsi="Consolas"/>
                <w:rPrChange w:id="118" w:author="ayres major" w:date="2022-04-24T21:24:00Z">
                  <w:rPr>
                    <w:ins w:id="119" w:author="ayres major" w:date="2022-04-24T21:24:00Z"/>
                  </w:rPr>
                </w:rPrChange>
              </w:rPr>
            </w:pPr>
            <w:proofErr w:type="spellStart"/>
            <w:ins w:id="120" w:author="ayres major" w:date="2022-04-24T21:24:00Z">
              <w:r w:rsidRPr="00376715">
                <w:rPr>
                  <w:rFonts w:ascii="Consolas" w:hAnsi="Consolas"/>
                  <w:rPrChange w:id="121" w:author="ayres major" w:date="2022-04-24T21:24:00Z">
                    <w:rPr/>
                  </w:rPrChange>
                </w:rPr>
                <w:t>function</w:t>
              </w:r>
              <w:proofErr w:type="spellEnd"/>
              <w:r w:rsidRPr="00376715">
                <w:rPr>
                  <w:rFonts w:ascii="Consolas" w:hAnsi="Consolas"/>
                  <w:rPrChange w:id="122" w:author="ayres major" w:date="2022-04-24T21:24:00Z">
                    <w:rPr/>
                  </w:rPrChange>
                </w:rPr>
                <w:t xml:space="preserve"> entrar(</w:t>
              </w:r>
              <w:proofErr w:type="spellStart"/>
              <w:r w:rsidRPr="00376715">
                <w:rPr>
                  <w:rFonts w:ascii="Consolas" w:hAnsi="Consolas"/>
                  <w:rPrChange w:id="123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124" w:author="ayres major" w:date="2022-04-24T21:24:00Z">
                    <w:rPr/>
                  </w:rPrChange>
                </w:rPr>
                <w:t>) {</w:t>
              </w:r>
            </w:ins>
          </w:p>
          <w:p w14:paraId="7C69E881" w14:textId="77777777" w:rsidR="00376715" w:rsidRPr="00376715" w:rsidRDefault="00376715" w:rsidP="00376715">
            <w:pPr>
              <w:rPr>
                <w:ins w:id="125" w:author="ayres major" w:date="2022-04-24T21:24:00Z"/>
                <w:rFonts w:ascii="Consolas" w:hAnsi="Consolas"/>
                <w:rPrChange w:id="126" w:author="ayres major" w:date="2022-04-24T21:24:00Z">
                  <w:rPr>
                    <w:ins w:id="127" w:author="ayres major" w:date="2022-04-24T21:24:00Z"/>
                  </w:rPr>
                </w:rPrChange>
              </w:rPr>
            </w:pPr>
            <w:ins w:id="128" w:author="ayres major" w:date="2022-04-24T21:24:00Z">
              <w:r w:rsidRPr="00376715">
                <w:rPr>
                  <w:rFonts w:ascii="Consolas" w:hAnsi="Consolas"/>
                  <w:rPrChange w:id="129" w:author="ayres major" w:date="2022-04-24T21:24:00Z">
                    <w:rPr/>
                  </w:rPrChange>
                </w:rPr>
                <w:t xml:space="preserve">  </w:t>
              </w:r>
              <w:proofErr w:type="spellStart"/>
              <w:r w:rsidRPr="00376715">
                <w:rPr>
                  <w:rFonts w:ascii="Consolas" w:hAnsi="Consolas"/>
                  <w:rPrChange w:id="130" w:author="ayres major" w:date="2022-04-24T21:24:00Z">
                    <w:rPr/>
                  </w:rPrChange>
                </w:rPr>
                <w:t>let</w:t>
              </w:r>
              <w:proofErr w:type="spellEnd"/>
              <w:r w:rsidRPr="00376715">
                <w:rPr>
                  <w:rFonts w:ascii="Consolas" w:hAnsi="Consolas"/>
                  <w:rPrChange w:id="131" w:author="ayres major" w:date="2022-04-24T21:24:00Z">
                    <w:rPr/>
                  </w:rPrChange>
                </w:rPr>
                <w:t xml:space="preserve"> algo =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132" w:author="ayres major" w:date="2022-04-24T21:24:00Z">
                    <w:rPr/>
                  </w:rPrChange>
                </w:rPr>
                <w:t>document.getElementById</w:t>
              </w:r>
              <w:proofErr w:type="spellEnd"/>
              <w:proofErr w:type="gramEnd"/>
              <w:r w:rsidRPr="00376715">
                <w:rPr>
                  <w:rFonts w:ascii="Consolas" w:hAnsi="Consolas"/>
                  <w:rPrChange w:id="133" w:author="ayres major" w:date="2022-04-24T21:24:00Z">
                    <w:rPr/>
                  </w:rPrChange>
                </w:rPr>
                <w:t>(</w:t>
              </w:r>
              <w:proofErr w:type="spellStart"/>
              <w:r w:rsidRPr="00376715">
                <w:rPr>
                  <w:rFonts w:ascii="Consolas" w:hAnsi="Consolas"/>
                  <w:rPrChange w:id="134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135" w:author="ayres major" w:date="2022-04-24T21:24:00Z">
                    <w:rPr/>
                  </w:rPrChange>
                </w:rPr>
                <w:t>);</w:t>
              </w:r>
            </w:ins>
          </w:p>
          <w:p w14:paraId="060992A8" w14:textId="77777777" w:rsidR="00376715" w:rsidRPr="00376715" w:rsidRDefault="00376715" w:rsidP="00376715">
            <w:pPr>
              <w:rPr>
                <w:ins w:id="136" w:author="ayres major" w:date="2022-04-24T21:24:00Z"/>
                <w:rFonts w:ascii="Consolas" w:hAnsi="Consolas"/>
                <w:rPrChange w:id="137" w:author="ayres major" w:date="2022-04-24T21:24:00Z">
                  <w:rPr>
                    <w:ins w:id="138" w:author="ayres major" w:date="2022-04-24T21:24:00Z"/>
                  </w:rPr>
                </w:rPrChange>
              </w:rPr>
            </w:pPr>
            <w:ins w:id="139" w:author="ayres major" w:date="2022-04-24T21:24:00Z">
              <w:r w:rsidRPr="00376715">
                <w:rPr>
                  <w:rFonts w:ascii="Consolas" w:hAnsi="Consolas"/>
                  <w:rPrChange w:id="140" w:author="ayres major" w:date="2022-04-24T21:2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141" w:author="ayres major" w:date="2022-04-24T21:24:00Z">
                    <w:rPr/>
                  </w:rPrChange>
                </w:rPr>
                <w:t>algo.style</w:t>
              </w:r>
              <w:proofErr w:type="gramEnd"/>
              <w:r w:rsidRPr="00376715">
                <w:rPr>
                  <w:rFonts w:ascii="Consolas" w:hAnsi="Consolas"/>
                  <w:rPrChange w:id="142" w:author="ayres major" w:date="2022-04-24T21:24:00Z">
                    <w:rPr/>
                  </w:rPrChange>
                </w:rPr>
                <w:t>.animation</w:t>
              </w:r>
              <w:proofErr w:type="spellEnd"/>
              <w:r w:rsidRPr="00376715">
                <w:rPr>
                  <w:rFonts w:ascii="Consolas" w:hAnsi="Consolas"/>
                  <w:rPrChange w:id="143" w:author="ayres major" w:date="2022-04-24T21:24:00Z">
                    <w:rPr/>
                  </w:rPrChange>
                </w:rPr>
                <w:t xml:space="preserve"> = "</w:t>
              </w:r>
              <w:proofErr w:type="spellStart"/>
              <w:r w:rsidRPr="00376715">
                <w:rPr>
                  <w:rFonts w:ascii="Consolas" w:hAnsi="Consolas"/>
                  <w:rPrChange w:id="144" w:author="ayres major" w:date="2022-04-24T21:24:00Z">
                    <w:rPr/>
                  </w:rPrChange>
                </w:rPr>
                <w:t>aumentartxt</w:t>
              </w:r>
              <w:proofErr w:type="spellEnd"/>
              <w:r w:rsidRPr="00376715">
                <w:rPr>
                  <w:rFonts w:ascii="Consolas" w:hAnsi="Consolas"/>
                  <w:rPrChange w:id="145" w:author="ayres major" w:date="2022-04-24T21:24:00Z">
                    <w:rPr/>
                  </w:rPrChange>
                </w:rPr>
                <w:t xml:space="preserve"> 1500ms </w:t>
              </w:r>
              <w:proofErr w:type="spellStart"/>
              <w:r w:rsidRPr="00376715">
                <w:rPr>
                  <w:rFonts w:ascii="Consolas" w:hAnsi="Consolas"/>
                  <w:rPrChange w:id="146" w:author="ayres major" w:date="2022-04-24T21:24:00Z">
                    <w:rPr/>
                  </w:rPrChange>
                </w:rPr>
                <w:t>forwards</w:t>
              </w:r>
              <w:proofErr w:type="spellEnd"/>
              <w:r w:rsidRPr="00376715">
                <w:rPr>
                  <w:rFonts w:ascii="Consolas" w:hAnsi="Consolas"/>
                  <w:rPrChange w:id="147" w:author="ayres major" w:date="2022-04-24T21:24:00Z">
                    <w:rPr/>
                  </w:rPrChange>
                </w:rPr>
                <w:t>";</w:t>
              </w:r>
            </w:ins>
          </w:p>
          <w:p w14:paraId="384BD8D3" w14:textId="77777777" w:rsidR="00376715" w:rsidRPr="00376715" w:rsidRDefault="00376715" w:rsidP="00376715">
            <w:pPr>
              <w:rPr>
                <w:ins w:id="148" w:author="ayres major" w:date="2022-04-24T21:24:00Z"/>
                <w:rFonts w:ascii="Consolas" w:hAnsi="Consolas"/>
                <w:rPrChange w:id="149" w:author="ayres major" w:date="2022-04-24T21:24:00Z">
                  <w:rPr>
                    <w:ins w:id="150" w:author="ayres major" w:date="2022-04-24T21:24:00Z"/>
                  </w:rPr>
                </w:rPrChange>
              </w:rPr>
            </w:pPr>
            <w:ins w:id="151" w:author="ayres major" w:date="2022-04-24T21:24:00Z">
              <w:r w:rsidRPr="00376715">
                <w:rPr>
                  <w:rFonts w:ascii="Consolas" w:hAnsi="Consolas"/>
                  <w:rPrChange w:id="152" w:author="ayres major" w:date="2022-04-24T21:24:00Z">
                    <w:rPr/>
                  </w:rPrChange>
                </w:rPr>
                <w:t xml:space="preserve">  </w:t>
              </w:r>
              <w:proofErr w:type="spellStart"/>
              <w:r w:rsidRPr="00376715">
                <w:rPr>
                  <w:rFonts w:ascii="Consolas" w:hAnsi="Consolas"/>
                  <w:rPrChange w:id="153" w:author="ayres major" w:date="2022-04-24T21:24:00Z">
                    <w:rPr/>
                  </w:rPrChange>
                </w:rPr>
                <w:t>if</w:t>
              </w:r>
              <w:proofErr w:type="spellEnd"/>
              <w:r w:rsidRPr="00376715">
                <w:rPr>
                  <w:rFonts w:ascii="Consolas" w:hAnsi="Consolas"/>
                  <w:rPrChange w:id="154" w:author="ayres major" w:date="2022-04-24T21:24:00Z">
                    <w:rPr/>
                  </w:rPrChange>
                </w:rPr>
                <w:t xml:space="preserve"> (</w:t>
              </w:r>
              <w:proofErr w:type="spellStart"/>
              <w:r w:rsidRPr="00376715">
                <w:rPr>
                  <w:rFonts w:ascii="Consolas" w:hAnsi="Consolas"/>
                  <w:rPrChange w:id="155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156" w:author="ayres major" w:date="2022-04-24T21:24:00Z">
                    <w:rPr/>
                  </w:rPrChange>
                </w:rPr>
                <w:t xml:space="preserve"> == "pedra" || </w:t>
              </w:r>
              <w:proofErr w:type="spellStart"/>
              <w:r w:rsidRPr="00376715">
                <w:rPr>
                  <w:rFonts w:ascii="Consolas" w:hAnsi="Consolas"/>
                  <w:rPrChange w:id="157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158" w:author="ayres major" w:date="2022-04-24T21:24:00Z">
                    <w:rPr/>
                  </w:rPrChange>
                </w:rPr>
                <w:t xml:space="preserve"> == "</w:t>
              </w:r>
              <w:proofErr w:type="spellStart"/>
              <w:r w:rsidRPr="00376715">
                <w:rPr>
                  <w:rFonts w:ascii="Consolas" w:hAnsi="Consolas"/>
                  <w:rPrChange w:id="159" w:author="ayres major" w:date="2022-04-24T21:24:00Z">
                    <w:rPr/>
                  </w:rPrChange>
                </w:rPr>
                <w:t>pedraimg</w:t>
              </w:r>
              <w:proofErr w:type="spellEnd"/>
              <w:r w:rsidRPr="00376715">
                <w:rPr>
                  <w:rFonts w:ascii="Consolas" w:hAnsi="Consolas"/>
                  <w:rPrChange w:id="160" w:author="ayres major" w:date="2022-04-24T21:24:00Z">
                    <w:rPr/>
                  </w:rPrChange>
                </w:rPr>
                <w:t>") {</w:t>
              </w:r>
            </w:ins>
          </w:p>
          <w:p w14:paraId="50C9ED6B" w14:textId="77777777" w:rsidR="00376715" w:rsidRPr="00376715" w:rsidRDefault="00376715" w:rsidP="00376715">
            <w:pPr>
              <w:rPr>
                <w:ins w:id="161" w:author="ayres major" w:date="2022-04-24T21:24:00Z"/>
                <w:rFonts w:ascii="Consolas" w:hAnsi="Consolas"/>
                <w:rPrChange w:id="162" w:author="ayres major" w:date="2022-04-24T21:24:00Z">
                  <w:rPr>
                    <w:ins w:id="163" w:author="ayres major" w:date="2022-04-24T21:24:00Z"/>
                  </w:rPr>
                </w:rPrChange>
              </w:rPr>
            </w:pPr>
            <w:ins w:id="164" w:author="ayres major" w:date="2022-04-24T21:24:00Z">
              <w:r w:rsidRPr="00376715">
                <w:rPr>
                  <w:rFonts w:ascii="Consolas" w:hAnsi="Consolas"/>
                  <w:rPrChange w:id="165" w:author="ayres major" w:date="2022-04-24T21:24:00Z">
                    <w:rPr/>
                  </w:rPrChange>
                </w:rPr>
                <w:t xml:space="preserve">   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166" w:author="ayres major" w:date="2022-04-24T21:24:00Z">
                    <w:rPr/>
                  </w:rPrChange>
                </w:rPr>
                <w:t>pedraimg.style</w:t>
              </w:r>
              <w:proofErr w:type="gramEnd"/>
              <w:r w:rsidRPr="00376715">
                <w:rPr>
                  <w:rFonts w:ascii="Consolas" w:hAnsi="Consolas"/>
                  <w:rPrChange w:id="167" w:author="ayres major" w:date="2022-04-24T21:24:00Z">
                    <w:rPr/>
                  </w:rPrChange>
                </w:rPr>
                <w:t>.animation</w:t>
              </w:r>
              <w:proofErr w:type="spellEnd"/>
              <w:r w:rsidRPr="00376715">
                <w:rPr>
                  <w:rFonts w:ascii="Consolas" w:hAnsi="Consolas"/>
                  <w:rPrChange w:id="168" w:author="ayres major" w:date="2022-04-24T21:24:00Z">
                    <w:rPr/>
                  </w:rPrChange>
                </w:rPr>
                <w:t xml:space="preserve"> =</w:t>
              </w:r>
            </w:ins>
          </w:p>
          <w:p w14:paraId="6DA608BF" w14:textId="77777777" w:rsidR="00376715" w:rsidRPr="00376715" w:rsidRDefault="00376715" w:rsidP="00376715">
            <w:pPr>
              <w:rPr>
                <w:ins w:id="169" w:author="ayres major" w:date="2022-04-24T21:24:00Z"/>
                <w:rFonts w:ascii="Consolas" w:hAnsi="Consolas"/>
                <w:rPrChange w:id="170" w:author="ayres major" w:date="2022-04-24T21:24:00Z">
                  <w:rPr>
                    <w:ins w:id="171" w:author="ayres major" w:date="2022-04-24T21:24:00Z"/>
                  </w:rPr>
                </w:rPrChange>
              </w:rPr>
            </w:pPr>
            <w:ins w:id="172" w:author="ayres major" w:date="2022-04-24T21:24:00Z">
              <w:r w:rsidRPr="00376715">
                <w:rPr>
                  <w:rFonts w:ascii="Consolas" w:hAnsi="Consolas"/>
                  <w:rPrChange w:id="173" w:author="ayres major" w:date="2022-04-24T21:24:00Z">
                    <w:rPr/>
                  </w:rPrChange>
                </w:rPr>
                <w:t xml:space="preserve">      "roda 2s </w:t>
              </w:r>
              <w:proofErr w:type="spellStart"/>
              <w:r w:rsidRPr="00376715">
                <w:rPr>
                  <w:rFonts w:ascii="Consolas" w:hAnsi="Consolas"/>
                  <w:rPrChange w:id="174" w:author="ayres major" w:date="2022-04-24T21:24:00Z">
                    <w:rPr/>
                  </w:rPrChange>
                </w:rPr>
                <w:t>alternate</w:t>
              </w:r>
              <w:proofErr w:type="spellEnd"/>
              <w:r w:rsidRPr="00376715">
                <w:rPr>
                  <w:rFonts w:ascii="Consolas" w:hAnsi="Consolas"/>
                  <w:rPrChange w:id="175" w:author="ayres major" w:date="2022-04-24T21:24:00Z">
                    <w:rPr/>
                  </w:rPrChange>
                </w:rPr>
                <w:t xml:space="preserve"> </w:t>
              </w:r>
              <w:proofErr w:type="spellStart"/>
              <w:r w:rsidRPr="00376715">
                <w:rPr>
                  <w:rFonts w:ascii="Consolas" w:hAnsi="Consolas"/>
                  <w:rPrChange w:id="176" w:author="ayres major" w:date="2022-04-24T21:24:00Z">
                    <w:rPr/>
                  </w:rPrChange>
                </w:rPr>
                <w:t>infinite</w:t>
              </w:r>
              <w:proofErr w:type="spellEnd"/>
              <w:r w:rsidRPr="00376715">
                <w:rPr>
                  <w:rFonts w:ascii="Consolas" w:hAnsi="Consolas"/>
                  <w:rPrChange w:id="177" w:author="ayres major" w:date="2022-04-24T21:24:00Z">
                    <w:rPr/>
                  </w:rPrChange>
                </w:rPr>
                <w:t xml:space="preserve">, </w:t>
              </w:r>
              <w:proofErr w:type="spellStart"/>
              <w:r w:rsidRPr="00376715">
                <w:rPr>
                  <w:rFonts w:ascii="Consolas" w:hAnsi="Consolas"/>
                  <w:rPrChange w:id="178" w:author="ayres major" w:date="2022-04-24T21:24:00Z">
                    <w:rPr/>
                  </w:rPrChange>
                </w:rPr>
                <w:t>shadowin</w:t>
              </w:r>
              <w:proofErr w:type="spellEnd"/>
              <w:r w:rsidRPr="00376715">
                <w:rPr>
                  <w:rFonts w:ascii="Consolas" w:hAnsi="Consolas"/>
                  <w:rPrChange w:id="179" w:author="ayres major" w:date="2022-04-24T21:24:00Z">
                    <w:rPr/>
                  </w:rPrChange>
                </w:rPr>
                <w:t xml:space="preserve"> 1000ms </w:t>
              </w:r>
              <w:proofErr w:type="spellStart"/>
              <w:r w:rsidRPr="00376715">
                <w:rPr>
                  <w:rFonts w:ascii="Consolas" w:hAnsi="Consolas"/>
                  <w:rPrChange w:id="180" w:author="ayres major" w:date="2022-04-24T21:24:00Z">
                    <w:rPr/>
                  </w:rPrChange>
                </w:rPr>
                <w:t>forwards</w:t>
              </w:r>
              <w:proofErr w:type="spellEnd"/>
              <w:r w:rsidRPr="00376715">
                <w:rPr>
                  <w:rFonts w:ascii="Consolas" w:hAnsi="Consolas"/>
                  <w:rPrChange w:id="181" w:author="ayres major" w:date="2022-04-24T21:24:00Z">
                    <w:rPr/>
                  </w:rPrChange>
                </w:rPr>
                <w:t>";</w:t>
              </w:r>
            </w:ins>
          </w:p>
          <w:p w14:paraId="15AA704A" w14:textId="77777777" w:rsidR="00376715" w:rsidRPr="00376715" w:rsidRDefault="00376715" w:rsidP="00376715">
            <w:pPr>
              <w:rPr>
                <w:ins w:id="182" w:author="ayres major" w:date="2022-04-24T21:24:00Z"/>
                <w:rFonts w:ascii="Consolas" w:hAnsi="Consolas"/>
                <w:rPrChange w:id="183" w:author="ayres major" w:date="2022-04-24T21:24:00Z">
                  <w:rPr>
                    <w:ins w:id="184" w:author="ayres major" w:date="2022-04-24T21:24:00Z"/>
                  </w:rPr>
                </w:rPrChange>
              </w:rPr>
            </w:pPr>
            <w:ins w:id="185" w:author="ayres major" w:date="2022-04-24T21:24:00Z">
              <w:r w:rsidRPr="00376715">
                <w:rPr>
                  <w:rFonts w:ascii="Consolas" w:hAnsi="Consolas"/>
                  <w:rPrChange w:id="186" w:author="ayres major" w:date="2022-04-24T21:24:00Z">
                    <w:rPr/>
                  </w:rPrChange>
                </w:rPr>
                <w:lastRenderedPageBreak/>
                <w:t xml:space="preserve">  } </w:t>
              </w:r>
              <w:proofErr w:type="spellStart"/>
              <w:r w:rsidRPr="00376715">
                <w:rPr>
                  <w:rFonts w:ascii="Consolas" w:hAnsi="Consolas"/>
                  <w:rPrChange w:id="187" w:author="ayres major" w:date="2022-04-24T21:24:00Z">
                    <w:rPr/>
                  </w:rPrChange>
                </w:rPr>
                <w:t>else</w:t>
              </w:r>
              <w:proofErr w:type="spellEnd"/>
              <w:r w:rsidRPr="00376715">
                <w:rPr>
                  <w:rFonts w:ascii="Consolas" w:hAnsi="Consolas"/>
                  <w:rPrChange w:id="188" w:author="ayres major" w:date="2022-04-24T21:24:00Z">
                    <w:rPr/>
                  </w:rPrChange>
                </w:rPr>
                <w:t xml:space="preserve"> </w:t>
              </w:r>
              <w:proofErr w:type="spellStart"/>
              <w:r w:rsidRPr="00376715">
                <w:rPr>
                  <w:rFonts w:ascii="Consolas" w:hAnsi="Consolas"/>
                  <w:rPrChange w:id="189" w:author="ayres major" w:date="2022-04-24T21:24:00Z">
                    <w:rPr/>
                  </w:rPrChange>
                </w:rPr>
                <w:t>if</w:t>
              </w:r>
              <w:proofErr w:type="spellEnd"/>
              <w:r w:rsidRPr="00376715">
                <w:rPr>
                  <w:rFonts w:ascii="Consolas" w:hAnsi="Consolas"/>
                  <w:rPrChange w:id="190" w:author="ayres major" w:date="2022-04-24T21:24:00Z">
                    <w:rPr/>
                  </w:rPrChange>
                </w:rPr>
                <w:t xml:space="preserve"> (</w:t>
              </w:r>
              <w:proofErr w:type="spellStart"/>
              <w:r w:rsidRPr="00376715">
                <w:rPr>
                  <w:rFonts w:ascii="Consolas" w:hAnsi="Consolas"/>
                  <w:rPrChange w:id="191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192" w:author="ayres major" w:date="2022-04-24T21:24:00Z">
                    <w:rPr/>
                  </w:rPrChange>
                </w:rPr>
                <w:t xml:space="preserve"> == "papel" || </w:t>
              </w:r>
              <w:proofErr w:type="spellStart"/>
              <w:r w:rsidRPr="00376715">
                <w:rPr>
                  <w:rFonts w:ascii="Consolas" w:hAnsi="Consolas"/>
                  <w:rPrChange w:id="193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194" w:author="ayres major" w:date="2022-04-24T21:24:00Z">
                    <w:rPr/>
                  </w:rPrChange>
                </w:rPr>
                <w:t xml:space="preserve"> == "</w:t>
              </w:r>
              <w:proofErr w:type="spellStart"/>
              <w:r w:rsidRPr="00376715">
                <w:rPr>
                  <w:rFonts w:ascii="Consolas" w:hAnsi="Consolas"/>
                  <w:rPrChange w:id="195" w:author="ayres major" w:date="2022-04-24T21:24:00Z">
                    <w:rPr/>
                  </w:rPrChange>
                </w:rPr>
                <w:t>papelimg</w:t>
              </w:r>
              <w:proofErr w:type="spellEnd"/>
              <w:r w:rsidRPr="00376715">
                <w:rPr>
                  <w:rFonts w:ascii="Consolas" w:hAnsi="Consolas"/>
                  <w:rPrChange w:id="196" w:author="ayres major" w:date="2022-04-24T21:24:00Z">
                    <w:rPr/>
                  </w:rPrChange>
                </w:rPr>
                <w:t>") {</w:t>
              </w:r>
            </w:ins>
          </w:p>
          <w:p w14:paraId="46A285BF" w14:textId="77777777" w:rsidR="00376715" w:rsidRPr="00376715" w:rsidRDefault="00376715" w:rsidP="00376715">
            <w:pPr>
              <w:rPr>
                <w:ins w:id="197" w:author="ayres major" w:date="2022-04-24T21:24:00Z"/>
                <w:rFonts w:ascii="Consolas" w:hAnsi="Consolas"/>
                <w:rPrChange w:id="198" w:author="ayres major" w:date="2022-04-24T21:24:00Z">
                  <w:rPr>
                    <w:ins w:id="199" w:author="ayres major" w:date="2022-04-24T21:24:00Z"/>
                  </w:rPr>
                </w:rPrChange>
              </w:rPr>
            </w:pPr>
            <w:ins w:id="200" w:author="ayres major" w:date="2022-04-24T21:24:00Z">
              <w:r w:rsidRPr="00376715">
                <w:rPr>
                  <w:rFonts w:ascii="Consolas" w:hAnsi="Consolas"/>
                  <w:rPrChange w:id="201" w:author="ayres major" w:date="2022-04-24T21:24:00Z">
                    <w:rPr/>
                  </w:rPrChange>
                </w:rPr>
                <w:t xml:space="preserve">   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202" w:author="ayres major" w:date="2022-04-24T21:24:00Z">
                    <w:rPr/>
                  </w:rPrChange>
                </w:rPr>
                <w:t>papelimg.style</w:t>
              </w:r>
              <w:proofErr w:type="gramEnd"/>
              <w:r w:rsidRPr="00376715">
                <w:rPr>
                  <w:rFonts w:ascii="Consolas" w:hAnsi="Consolas"/>
                  <w:rPrChange w:id="203" w:author="ayres major" w:date="2022-04-24T21:24:00Z">
                    <w:rPr/>
                  </w:rPrChange>
                </w:rPr>
                <w:t>.animation</w:t>
              </w:r>
              <w:proofErr w:type="spellEnd"/>
              <w:r w:rsidRPr="00376715">
                <w:rPr>
                  <w:rFonts w:ascii="Consolas" w:hAnsi="Consolas"/>
                  <w:rPrChange w:id="204" w:author="ayres major" w:date="2022-04-24T21:24:00Z">
                    <w:rPr/>
                  </w:rPrChange>
                </w:rPr>
                <w:t xml:space="preserve"> =</w:t>
              </w:r>
            </w:ins>
          </w:p>
          <w:p w14:paraId="63F1D96F" w14:textId="77777777" w:rsidR="00376715" w:rsidRPr="00376715" w:rsidRDefault="00376715" w:rsidP="00376715">
            <w:pPr>
              <w:rPr>
                <w:ins w:id="205" w:author="ayres major" w:date="2022-04-24T21:24:00Z"/>
                <w:rFonts w:ascii="Consolas" w:hAnsi="Consolas"/>
                <w:rPrChange w:id="206" w:author="ayres major" w:date="2022-04-24T21:24:00Z">
                  <w:rPr>
                    <w:ins w:id="207" w:author="ayres major" w:date="2022-04-24T21:24:00Z"/>
                  </w:rPr>
                </w:rPrChange>
              </w:rPr>
            </w:pPr>
            <w:ins w:id="208" w:author="ayres major" w:date="2022-04-24T21:24:00Z">
              <w:r w:rsidRPr="00376715">
                <w:rPr>
                  <w:rFonts w:ascii="Consolas" w:hAnsi="Consolas"/>
                  <w:rPrChange w:id="209" w:author="ayres major" w:date="2022-04-24T21:24:00Z">
                    <w:rPr/>
                  </w:rPrChange>
                </w:rPr>
                <w:t xml:space="preserve">      "roda 2s </w:t>
              </w:r>
              <w:proofErr w:type="spellStart"/>
              <w:r w:rsidRPr="00376715">
                <w:rPr>
                  <w:rFonts w:ascii="Consolas" w:hAnsi="Consolas"/>
                  <w:rPrChange w:id="210" w:author="ayres major" w:date="2022-04-24T21:24:00Z">
                    <w:rPr/>
                  </w:rPrChange>
                </w:rPr>
                <w:t>alternate</w:t>
              </w:r>
              <w:proofErr w:type="spellEnd"/>
              <w:r w:rsidRPr="00376715">
                <w:rPr>
                  <w:rFonts w:ascii="Consolas" w:hAnsi="Consolas"/>
                  <w:rPrChange w:id="211" w:author="ayres major" w:date="2022-04-24T21:24:00Z">
                    <w:rPr/>
                  </w:rPrChange>
                </w:rPr>
                <w:t xml:space="preserve"> </w:t>
              </w:r>
              <w:proofErr w:type="spellStart"/>
              <w:r w:rsidRPr="00376715">
                <w:rPr>
                  <w:rFonts w:ascii="Consolas" w:hAnsi="Consolas"/>
                  <w:rPrChange w:id="212" w:author="ayres major" w:date="2022-04-24T21:24:00Z">
                    <w:rPr/>
                  </w:rPrChange>
                </w:rPr>
                <w:t>infinite</w:t>
              </w:r>
              <w:proofErr w:type="spellEnd"/>
              <w:r w:rsidRPr="00376715">
                <w:rPr>
                  <w:rFonts w:ascii="Consolas" w:hAnsi="Consolas"/>
                  <w:rPrChange w:id="213" w:author="ayres major" w:date="2022-04-24T21:24:00Z">
                    <w:rPr/>
                  </w:rPrChange>
                </w:rPr>
                <w:t xml:space="preserve">, </w:t>
              </w:r>
              <w:proofErr w:type="spellStart"/>
              <w:r w:rsidRPr="00376715">
                <w:rPr>
                  <w:rFonts w:ascii="Consolas" w:hAnsi="Consolas"/>
                  <w:rPrChange w:id="214" w:author="ayres major" w:date="2022-04-24T21:24:00Z">
                    <w:rPr/>
                  </w:rPrChange>
                </w:rPr>
                <w:t>shadowin</w:t>
              </w:r>
              <w:proofErr w:type="spellEnd"/>
              <w:r w:rsidRPr="00376715">
                <w:rPr>
                  <w:rFonts w:ascii="Consolas" w:hAnsi="Consolas"/>
                  <w:rPrChange w:id="215" w:author="ayres major" w:date="2022-04-24T21:24:00Z">
                    <w:rPr/>
                  </w:rPrChange>
                </w:rPr>
                <w:t xml:space="preserve"> 1000ms </w:t>
              </w:r>
              <w:proofErr w:type="spellStart"/>
              <w:r w:rsidRPr="00376715">
                <w:rPr>
                  <w:rFonts w:ascii="Consolas" w:hAnsi="Consolas"/>
                  <w:rPrChange w:id="216" w:author="ayres major" w:date="2022-04-24T21:24:00Z">
                    <w:rPr/>
                  </w:rPrChange>
                </w:rPr>
                <w:t>forwards</w:t>
              </w:r>
              <w:proofErr w:type="spellEnd"/>
              <w:r w:rsidRPr="00376715">
                <w:rPr>
                  <w:rFonts w:ascii="Consolas" w:hAnsi="Consolas"/>
                  <w:rPrChange w:id="217" w:author="ayres major" w:date="2022-04-24T21:24:00Z">
                    <w:rPr/>
                  </w:rPrChange>
                </w:rPr>
                <w:t>";</w:t>
              </w:r>
            </w:ins>
          </w:p>
          <w:p w14:paraId="502F6A7D" w14:textId="77777777" w:rsidR="00376715" w:rsidRPr="00376715" w:rsidRDefault="00376715" w:rsidP="00376715">
            <w:pPr>
              <w:rPr>
                <w:ins w:id="218" w:author="ayres major" w:date="2022-04-24T21:24:00Z"/>
                <w:rFonts w:ascii="Consolas" w:hAnsi="Consolas"/>
                <w:rPrChange w:id="219" w:author="ayres major" w:date="2022-04-24T21:24:00Z">
                  <w:rPr>
                    <w:ins w:id="220" w:author="ayres major" w:date="2022-04-24T21:24:00Z"/>
                  </w:rPr>
                </w:rPrChange>
              </w:rPr>
            </w:pPr>
            <w:ins w:id="221" w:author="ayres major" w:date="2022-04-24T21:24:00Z">
              <w:r w:rsidRPr="00376715">
                <w:rPr>
                  <w:rFonts w:ascii="Consolas" w:hAnsi="Consolas"/>
                  <w:rPrChange w:id="222" w:author="ayres major" w:date="2022-04-24T21:24:00Z">
                    <w:rPr/>
                  </w:rPrChange>
                </w:rPr>
                <w:t xml:space="preserve">  } </w:t>
              </w:r>
              <w:proofErr w:type="spellStart"/>
              <w:r w:rsidRPr="00376715">
                <w:rPr>
                  <w:rFonts w:ascii="Consolas" w:hAnsi="Consolas"/>
                  <w:rPrChange w:id="223" w:author="ayres major" w:date="2022-04-24T21:24:00Z">
                    <w:rPr/>
                  </w:rPrChange>
                </w:rPr>
                <w:t>else</w:t>
              </w:r>
              <w:proofErr w:type="spellEnd"/>
              <w:r w:rsidRPr="00376715">
                <w:rPr>
                  <w:rFonts w:ascii="Consolas" w:hAnsi="Consolas"/>
                  <w:rPrChange w:id="224" w:author="ayres major" w:date="2022-04-24T21:24:00Z">
                    <w:rPr/>
                  </w:rPrChange>
                </w:rPr>
                <w:t xml:space="preserve"> {</w:t>
              </w:r>
            </w:ins>
          </w:p>
          <w:p w14:paraId="46151E38" w14:textId="77777777" w:rsidR="00376715" w:rsidRPr="00376715" w:rsidRDefault="00376715" w:rsidP="00376715">
            <w:pPr>
              <w:rPr>
                <w:ins w:id="225" w:author="ayres major" w:date="2022-04-24T21:24:00Z"/>
                <w:rFonts w:ascii="Consolas" w:hAnsi="Consolas"/>
                <w:rPrChange w:id="226" w:author="ayres major" w:date="2022-04-24T21:24:00Z">
                  <w:rPr>
                    <w:ins w:id="227" w:author="ayres major" w:date="2022-04-24T21:24:00Z"/>
                  </w:rPr>
                </w:rPrChange>
              </w:rPr>
            </w:pPr>
            <w:ins w:id="228" w:author="ayres major" w:date="2022-04-24T21:24:00Z">
              <w:r w:rsidRPr="00376715">
                <w:rPr>
                  <w:rFonts w:ascii="Consolas" w:hAnsi="Consolas"/>
                  <w:rPrChange w:id="229" w:author="ayres major" w:date="2022-04-24T21:24:00Z">
                    <w:rPr/>
                  </w:rPrChange>
                </w:rPr>
                <w:t xml:space="preserve">   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230" w:author="ayres major" w:date="2022-04-24T21:24:00Z">
                    <w:rPr/>
                  </w:rPrChange>
                </w:rPr>
                <w:t>tesouraimg.style</w:t>
              </w:r>
              <w:proofErr w:type="gramEnd"/>
              <w:r w:rsidRPr="00376715">
                <w:rPr>
                  <w:rFonts w:ascii="Consolas" w:hAnsi="Consolas"/>
                  <w:rPrChange w:id="231" w:author="ayres major" w:date="2022-04-24T21:24:00Z">
                    <w:rPr/>
                  </w:rPrChange>
                </w:rPr>
                <w:t>.animation</w:t>
              </w:r>
              <w:proofErr w:type="spellEnd"/>
              <w:r w:rsidRPr="00376715">
                <w:rPr>
                  <w:rFonts w:ascii="Consolas" w:hAnsi="Consolas"/>
                  <w:rPrChange w:id="232" w:author="ayres major" w:date="2022-04-24T21:24:00Z">
                    <w:rPr/>
                  </w:rPrChange>
                </w:rPr>
                <w:t xml:space="preserve"> =</w:t>
              </w:r>
            </w:ins>
          </w:p>
          <w:p w14:paraId="333517E5" w14:textId="77777777" w:rsidR="00376715" w:rsidRPr="00376715" w:rsidRDefault="00376715" w:rsidP="00376715">
            <w:pPr>
              <w:rPr>
                <w:ins w:id="233" w:author="ayres major" w:date="2022-04-24T21:24:00Z"/>
                <w:rFonts w:ascii="Consolas" w:hAnsi="Consolas"/>
                <w:rPrChange w:id="234" w:author="ayres major" w:date="2022-04-24T21:24:00Z">
                  <w:rPr>
                    <w:ins w:id="235" w:author="ayres major" w:date="2022-04-24T21:24:00Z"/>
                  </w:rPr>
                </w:rPrChange>
              </w:rPr>
            </w:pPr>
            <w:ins w:id="236" w:author="ayres major" w:date="2022-04-24T21:24:00Z">
              <w:r w:rsidRPr="00376715">
                <w:rPr>
                  <w:rFonts w:ascii="Consolas" w:hAnsi="Consolas"/>
                  <w:rPrChange w:id="237" w:author="ayres major" w:date="2022-04-24T21:24:00Z">
                    <w:rPr/>
                  </w:rPrChange>
                </w:rPr>
                <w:t xml:space="preserve">      "roda 2s </w:t>
              </w:r>
              <w:proofErr w:type="spellStart"/>
              <w:r w:rsidRPr="00376715">
                <w:rPr>
                  <w:rFonts w:ascii="Consolas" w:hAnsi="Consolas"/>
                  <w:rPrChange w:id="238" w:author="ayres major" w:date="2022-04-24T21:24:00Z">
                    <w:rPr/>
                  </w:rPrChange>
                </w:rPr>
                <w:t>alternate</w:t>
              </w:r>
              <w:proofErr w:type="spellEnd"/>
              <w:r w:rsidRPr="00376715">
                <w:rPr>
                  <w:rFonts w:ascii="Consolas" w:hAnsi="Consolas"/>
                  <w:rPrChange w:id="239" w:author="ayres major" w:date="2022-04-24T21:24:00Z">
                    <w:rPr/>
                  </w:rPrChange>
                </w:rPr>
                <w:t xml:space="preserve"> </w:t>
              </w:r>
              <w:proofErr w:type="spellStart"/>
              <w:r w:rsidRPr="00376715">
                <w:rPr>
                  <w:rFonts w:ascii="Consolas" w:hAnsi="Consolas"/>
                  <w:rPrChange w:id="240" w:author="ayres major" w:date="2022-04-24T21:24:00Z">
                    <w:rPr/>
                  </w:rPrChange>
                </w:rPr>
                <w:t>infinite</w:t>
              </w:r>
              <w:proofErr w:type="spellEnd"/>
              <w:r w:rsidRPr="00376715">
                <w:rPr>
                  <w:rFonts w:ascii="Consolas" w:hAnsi="Consolas"/>
                  <w:rPrChange w:id="241" w:author="ayres major" w:date="2022-04-24T21:24:00Z">
                    <w:rPr/>
                  </w:rPrChange>
                </w:rPr>
                <w:t xml:space="preserve">, </w:t>
              </w:r>
              <w:proofErr w:type="spellStart"/>
              <w:r w:rsidRPr="00376715">
                <w:rPr>
                  <w:rFonts w:ascii="Consolas" w:hAnsi="Consolas"/>
                  <w:rPrChange w:id="242" w:author="ayres major" w:date="2022-04-24T21:24:00Z">
                    <w:rPr/>
                  </w:rPrChange>
                </w:rPr>
                <w:t>shadowin</w:t>
              </w:r>
              <w:proofErr w:type="spellEnd"/>
              <w:r w:rsidRPr="00376715">
                <w:rPr>
                  <w:rFonts w:ascii="Consolas" w:hAnsi="Consolas"/>
                  <w:rPrChange w:id="243" w:author="ayres major" w:date="2022-04-24T21:24:00Z">
                    <w:rPr/>
                  </w:rPrChange>
                </w:rPr>
                <w:t xml:space="preserve"> 1000ms </w:t>
              </w:r>
              <w:proofErr w:type="spellStart"/>
              <w:r w:rsidRPr="00376715">
                <w:rPr>
                  <w:rFonts w:ascii="Consolas" w:hAnsi="Consolas"/>
                  <w:rPrChange w:id="244" w:author="ayres major" w:date="2022-04-24T21:24:00Z">
                    <w:rPr/>
                  </w:rPrChange>
                </w:rPr>
                <w:t>forwards</w:t>
              </w:r>
              <w:proofErr w:type="spellEnd"/>
              <w:r w:rsidRPr="00376715">
                <w:rPr>
                  <w:rFonts w:ascii="Consolas" w:hAnsi="Consolas"/>
                  <w:rPrChange w:id="245" w:author="ayres major" w:date="2022-04-24T21:24:00Z">
                    <w:rPr/>
                  </w:rPrChange>
                </w:rPr>
                <w:t>";</w:t>
              </w:r>
            </w:ins>
          </w:p>
          <w:p w14:paraId="16E285F5" w14:textId="77777777" w:rsidR="00376715" w:rsidRPr="00376715" w:rsidRDefault="00376715" w:rsidP="00376715">
            <w:pPr>
              <w:rPr>
                <w:ins w:id="246" w:author="ayres major" w:date="2022-04-24T21:24:00Z"/>
                <w:rFonts w:ascii="Consolas" w:hAnsi="Consolas"/>
                <w:rPrChange w:id="247" w:author="ayres major" w:date="2022-04-24T21:24:00Z">
                  <w:rPr>
                    <w:ins w:id="248" w:author="ayres major" w:date="2022-04-24T21:24:00Z"/>
                  </w:rPr>
                </w:rPrChange>
              </w:rPr>
            </w:pPr>
            <w:ins w:id="249" w:author="ayres major" w:date="2022-04-24T21:24:00Z">
              <w:r w:rsidRPr="00376715">
                <w:rPr>
                  <w:rFonts w:ascii="Consolas" w:hAnsi="Consolas"/>
                  <w:rPrChange w:id="250" w:author="ayres major" w:date="2022-04-24T21:24:00Z">
                    <w:rPr/>
                  </w:rPrChange>
                </w:rPr>
                <w:t xml:space="preserve">  }</w:t>
              </w:r>
            </w:ins>
          </w:p>
          <w:p w14:paraId="0B39D2B6" w14:textId="77777777" w:rsidR="00376715" w:rsidRPr="00376715" w:rsidRDefault="00376715" w:rsidP="00376715">
            <w:pPr>
              <w:rPr>
                <w:ins w:id="251" w:author="ayres major" w:date="2022-04-24T21:24:00Z"/>
                <w:rFonts w:ascii="Consolas" w:hAnsi="Consolas"/>
                <w:rPrChange w:id="252" w:author="ayres major" w:date="2022-04-24T21:24:00Z">
                  <w:rPr>
                    <w:ins w:id="253" w:author="ayres major" w:date="2022-04-24T21:24:00Z"/>
                  </w:rPr>
                </w:rPrChange>
              </w:rPr>
            </w:pPr>
            <w:ins w:id="254" w:author="ayres major" w:date="2022-04-24T21:24:00Z">
              <w:r w:rsidRPr="00376715">
                <w:rPr>
                  <w:rFonts w:ascii="Consolas" w:hAnsi="Consolas"/>
                  <w:rPrChange w:id="255" w:author="ayres major" w:date="2022-04-24T21:24:00Z">
                    <w:rPr/>
                  </w:rPrChange>
                </w:rPr>
                <w:t>}</w:t>
              </w:r>
            </w:ins>
          </w:p>
          <w:p w14:paraId="44554744" w14:textId="77777777" w:rsidR="00376715" w:rsidRPr="00376715" w:rsidRDefault="00376715" w:rsidP="00376715">
            <w:pPr>
              <w:rPr>
                <w:ins w:id="256" w:author="ayres major" w:date="2022-04-24T21:24:00Z"/>
                <w:rFonts w:ascii="Consolas" w:hAnsi="Consolas"/>
                <w:rPrChange w:id="257" w:author="ayres major" w:date="2022-04-24T21:24:00Z">
                  <w:rPr>
                    <w:ins w:id="258" w:author="ayres major" w:date="2022-04-24T21:24:00Z"/>
                  </w:rPr>
                </w:rPrChange>
              </w:rPr>
            </w:pPr>
          </w:p>
          <w:p w14:paraId="169BC98E" w14:textId="77777777" w:rsidR="00376715" w:rsidRPr="00376715" w:rsidRDefault="00376715" w:rsidP="00376715">
            <w:pPr>
              <w:rPr>
                <w:ins w:id="259" w:author="ayres major" w:date="2022-04-24T21:24:00Z"/>
                <w:rFonts w:ascii="Consolas" w:hAnsi="Consolas"/>
                <w:rPrChange w:id="260" w:author="ayres major" w:date="2022-04-24T21:24:00Z">
                  <w:rPr>
                    <w:ins w:id="261" w:author="ayres major" w:date="2022-04-24T21:24:00Z"/>
                  </w:rPr>
                </w:rPrChange>
              </w:rPr>
            </w:pPr>
            <w:proofErr w:type="spellStart"/>
            <w:ins w:id="262" w:author="ayres major" w:date="2022-04-24T21:24:00Z">
              <w:r w:rsidRPr="00376715">
                <w:rPr>
                  <w:rFonts w:ascii="Consolas" w:hAnsi="Consolas"/>
                  <w:rPrChange w:id="263" w:author="ayres major" w:date="2022-04-24T21:24:00Z">
                    <w:rPr/>
                  </w:rPrChange>
                </w:rPr>
                <w:t>function</w:t>
              </w:r>
              <w:proofErr w:type="spellEnd"/>
              <w:r w:rsidRPr="00376715">
                <w:rPr>
                  <w:rFonts w:ascii="Consolas" w:hAnsi="Consolas"/>
                  <w:rPrChange w:id="264" w:author="ayres major" w:date="2022-04-24T21:24:00Z">
                    <w:rPr/>
                  </w:rPrChange>
                </w:rPr>
                <w:t xml:space="preserve"> sair(</w:t>
              </w:r>
              <w:proofErr w:type="spellStart"/>
              <w:r w:rsidRPr="00376715">
                <w:rPr>
                  <w:rFonts w:ascii="Consolas" w:hAnsi="Consolas"/>
                  <w:rPrChange w:id="265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266" w:author="ayres major" w:date="2022-04-24T21:24:00Z">
                    <w:rPr/>
                  </w:rPrChange>
                </w:rPr>
                <w:t>) {</w:t>
              </w:r>
            </w:ins>
          </w:p>
          <w:p w14:paraId="71901BDB" w14:textId="77777777" w:rsidR="00376715" w:rsidRPr="00376715" w:rsidRDefault="00376715" w:rsidP="00376715">
            <w:pPr>
              <w:rPr>
                <w:ins w:id="267" w:author="ayres major" w:date="2022-04-24T21:24:00Z"/>
                <w:rFonts w:ascii="Consolas" w:hAnsi="Consolas"/>
                <w:rPrChange w:id="268" w:author="ayres major" w:date="2022-04-24T21:24:00Z">
                  <w:rPr>
                    <w:ins w:id="269" w:author="ayres major" w:date="2022-04-24T21:24:00Z"/>
                  </w:rPr>
                </w:rPrChange>
              </w:rPr>
            </w:pPr>
            <w:ins w:id="270" w:author="ayres major" w:date="2022-04-24T21:24:00Z">
              <w:r w:rsidRPr="00376715">
                <w:rPr>
                  <w:rFonts w:ascii="Consolas" w:hAnsi="Consolas"/>
                  <w:rPrChange w:id="271" w:author="ayres major" w:date="2022-04-24T21:24:00Z">
                    <w:rPr/>
                  </w:rPrChange>
                </w:rPr>
                <w:t xml:space="preserve">  </w:t>
              </w:r>
              <w:proofErr w:type="spellStart"/>
              <w:r w:rsidRPr="00376715">
                <w:rPr>
                  <w:rFonts w:ascii="Consolas" w:hAnsi="Consolas"/>
                  <w:rPrChange w:id="272" w:author="ayres major" w:date="2022-04-24T21:24:00Z">
                    <w:rPr/>
                  </w:rPrChange>
                </w:rPr>
                <w:t>let</w:t>
              </w:r>
              <w:proofErr w:type="spellEnd"/>
              <w:r w:rsidRPr="00376715">
                <w:rPr>
                  <w:rFonts w:ascii="Consolas" w:hAnsi="Consolas"/>
                  <w:rPrChange w:id="273" w:author="ayres major" w:date="2022-04-24T21:24:00Z">
                    <w:rPr/>
                  </w:rPrChange>
                </w:rPr>
                <w:t xml:space="preserve"> algo =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274" w:author="ayres major" w:date="2022-04-24T21:24:00Z">
                    <w:rPr/>
                  </w:rPrChange>
                </w:rPr>
                <w:t>document.getElementById</w:t>
              </w:r>
              <w:proofErr w:type="spellEnd"/>
              <w:proofErr w:type="gramEnd"/>
              <w:r w:rsidRPr="00376715">
                <w:rPr>
                  <w:rFonts w:ascii="Consolas" w:hAnsi="Consolas"/>
                  <w:rPrChange w:id="275" w:author="ayres major" w:date="2022-04-24T21:24:00Z">
                    <w:rPr/>
                  </w:rPrChange>
                </w:rPr>
                <w:t>(</w:t>
              </w:r>
              <w:proofErr w:type="spellStart"/>
              <w:r w:rsidRPr="00376715">
                <w:rPr>
                  <w:rFonts w:ascii="Consolas" w:hAnsi="Consolas"/>
                  <w:rPrChange w:id="276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277" w:author="ayres major" w:date="2022-04-24T21:24:00Z">
                    <w:rPr/>
                  </w:rPrChange>
                </w:rPr>
                <w:t>);</w:t>
              </w:r>
            </w:ins>
          </w:p>
          <w:p w14:paraId="4089A781" w14:textId="77777777" w:rsidR="00376715" w:rsidRPr="00376715" w:rsidRDefault="00376715" w:rsidP="00376715">
            <w:pPr>
              <w:rPr>
                <w:ins w:id="278" w:author="ayres major" w:date="2022-04-24T21:24:00Z"/>
                <w:rFonts w:ascii="Consolas" w:hAnsi="Consolas"/>
                <w:rPrChange w:id="279" w:author="ayres major" w:date="2022-04-24T21:24:00Z">
                  <w:rPr>
                    <w:ins w:id="280" w:author="ayres major" w:date="2022-04-24T21:24:00Z"/>
                  </w:rPr>
                </w:rPrChange>
              </w:rPr>
            </w:pPr>
            <w:ins w:id="281" w:author="ayres major" w:date="2022-04-24T21:24:00Z">
              <w:r w:rsidRPr="00376715">
                <w:rPr>
                  <w:rFonts w:ascii="Consolas" w:hAnsi="Consolas"/>
                  <w:rPrChange w:id="282" w:author="ayres major" w:date="2022-04-24T21:2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283" w:author="ayres major" w:date="2022-04-24T21:24:00Z">
                    <w:rPr/>
                  </w:rPrChange>
                </w:rPr>
                <w:t>algo.style</w:t>
              </w:r>
              <w:proofErr w:type="gramEnd"/>
              <w:r w:rsidRPr="00376715">
                <w:rPr>
                  <w:rFonts w:ascii="Consolas" w:hAnsi="Consolas"/>
                  <w:rPrChange w:id="284" w:author="ayres major" w:date="2022-04-24T21:24:00Z">
                    <w:rPr/>
                  </w:rPrChange>
                </w:rPr>
                <w:t>.animation</w:t>
              </w:r>
              <w:proofErr w:type="spellEnd"/>
              <w:r w:rsidRPr="00376715">
                <w:rPr>
                  <w:rFonts w:ascii="Consolas" w:hAnsi="Consolas"/>
                  <w:rPrChange w:id="285" w:author="ayres major" w:date="2022-04-24T21:24:00Z">
                    <w:rPr/>
                  </w:rPrChange>
                </w:rPr>
                <w:t xml:space="preserve"> = "</w:t>
              </w:r>
              <w:proofErr w:type="spellStart"/>
              <w:r w:rsidRPr="00376715">
                <w:rPr>
                  <w:rFonts w:ascii="Consolas" w:hAnsi="Consolas"/>
                  <w:rPrChange w:id="286" w:author="ayres major" w:date="2022-04-24T21:24:00Z">
                    <w:rPr/>
                  </w:rPrChange>
                </w:rPr>
                <w:t>diminuirtxt</w:t>
              </w:r>
              <w:proofErr w:type="spellEnd"/>
              <w:r w:rsidRPr="00376715">
                <w:rPr>
                  <w:rFonts w:ascii="Consolas" w:hAnsi="Consolas"/>
                  <w:rPrChange w:id="287" w:author="ayres major" w:date="2022-04-24T21:24:00Z">
                    <w:rPr/>
                  </w:rPrChange>
                </w:rPr>
                <w:t xml:space="preserve"> 1500ms </w:t>
              </w:r>
              <w:proofErr w:type="spellStart"/>
              <w:r w:rsidRPr="00376715">
                <w:rPr>
                  <w:rFonts w:ascii="Consolas" w:hAnsi="Consolas"/>
                  <w:rPrChange w:id="288" w:author="ayres major" w:date="2022-04-24T21:24:00Z">
                    <w:rPr/>
                  </w:rPrChange>
                </w:rPr>
                <w:t>forwards</w:t>
              </w:r>
              <w:proofErr w:type="spellEnd"/>
              <w:r w:rsidRPr="00376715">
                <w:rPr>
                  <w:rFonts w:ascii="Consolas" w:hAnsi="Consolas"/>
                  <w:rPrChange w:id="289" w:author="ayres major" w:date="2022-04-24T21:24:00Z">
                    <w:rPr/>
                  </w:rPrChange>
                </w:rPr>
                <w:t>";</w:t>
              </w:r>
            </w:ins>
          </w:p>
          <w:p w14:paraId="7BEBDEF2" w14:textId="77777777" w:rsidR="00376715" w:rsidRPr="00376715" w:rsidRDefault="00376715" w:rsidP="00376715">
            <w:pPr>
              <w:rPr>
                <w:ins w:id="290" w:author="ayres major" w:date="2022-04-24T21:24:00Z"/>
                <w:rFonts w:ascii="Consolas" w:hAnsi="Consolas"/>
                <w:rPrChange w:id="291" w:author="ayres major" w:date="2022-04-24T21:24:00Z">
                  <w:rPr>
                    <w:ins w:id="292" w:author="ayres major" w:date="2022-04-24T21:24:00Z"/>
                  </w:rPr>
                </w:rPrChange>
              </w:rPr>
            </w:pPr>
            <w:ins w:id="293" w:author="ayres major" w:date="2022-04-24T21:24:00Z">
              <w:r w:rsidRPr="00376715">
                <w:rPr>
                  <w:rFonts w:ascii="Consolas" w:hAnsi="Consolas"/>
                  <w:rPrChange w:id="294" w:author="ayres major" w:date="2022-04-24T21:24:00Z">
                    <w:rPr/>
                  </w:rPrChange>
                </w:rPr>
                <w:t xml:space="preserve">  </w:t>
              </w:r>
              <w:proofErr w:type="spellStart"/>
              <w:r w:rsidRPr="00376715">
                <w:rPr>
                  <w:rFonts w:ascii="Consolas" w:hAnsi="Consolas"/>
                  <w:rPrChange w:id="295" w:author="ayres major" w:date="2022-04-24T21:24:00Z">
                    <w:rPr/>
                  </w:rPrChange>
                </w:rPr>
                <w:t>if</w:t>
              </w:r>
              <w:proofErr w:type="spellEnd"/>
              <w:r w:rsidRPr="00376715">
                <w:rPr>
                  <w:rFonts w:ascii="Consolas" w:hAnsi="Consolas"/>
                  <w:rPrChange w:id="296" w:author="ayres major" w:date="2022-04-24T21:24:00Z">
                    <w:rPr/>
                  </w:rPrChange>
                </w:rPr>
                <w:t xml:space="preserve"> (</w:t>
              </w:r>
              <w:proofErr w:type="spellStart"/>
              <w:r w:rsidRPr="00376715">
                <w:rPr>
                  <w:rFonts w:ascii="Consolas" w:hAnsi="Consolas"/>
                  <w:rPrChange w:id="297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298" w:author="ayres major" w:date="2022-04-24T21:24:00Z">
                    <w:rPr/>
                  </w:rPrChange>
                </w:rPr>
                <w:t xml:space="preserve"> == "pedra" || </w:t>
              </w:r>
              <w:proofErr w:type="spellStart"/>
              <w:r w:rsidRPr="00376715">
                <w:rPr>
                  <w:rFonts w:ascii="Consolas" w:hAnsi="Consolas"/>
                  <w:rPrChange w:id="299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300" w:author="ayres major" w:date="2022-04-24T21:24:00Z">
                    <w:rPr/>
                  </w:rPrChange>
                </w:rPr>
                <w:t xml:space="preserve"> == "</w:t>
              </w:r>
              <w:proofErr w:type="spellStart"/>
              <w:r w:rsidRPr="00376715">
                <w:rPr>
                  <w:rFonts w:ascii="Consolas" w:hAnsi="Consolas"/>
                  <w:rPrChange w:id="301" w:author="ayres major" w:date="2022-04-24T21:24:00Z">
                    <w:rPr/>
                  </w:rPrChange>
                </w:rPr>
                <w:t>pedraimg</w:t>
              </w:r>
              <w:proofErr w:type="spellEnd"/>
              <w:r w:rsidRPr="00376715">
                <w:rPr>
                  <w:rFonts w:ascii="Consolas" w:hAnsi="Consolas"/>
                  <w:rPrChange w:id="302" w:author="ayres major" w:date="2022-04-24T21:24:00Z">
                    <w:rPr/>
                  </w:rPrChange>
                </w:rPr>
                <w:t>") {</w:t>
              </w:r>
            </w:ins>
          </w:p>
          <w:p w14:paraId="22D4D703" w14:textId="77777777" w:rsidR="00376715" w:rsidRPr="00376715" w:rsidRDefault="00376715" w:rsidP="00376715">
            <w:pPr>
              <w:rPr>
                <w:ins w:id="303" w:author="ayres major" w:date="2022-04-24T21:24:00Z"/>
                <w:rFonts w:ascii="Consolas" w:hAnsi="Consolas"/>
                <w:rPrChange w:id="304" w:author="ayres major" w:date="2022-04-24T21:24:00Z">
                  <w:rPr>
                    <w:ins w:id="305" w:author="ayres major" w:date="2022-04-24T21:24:00Z"/>
                  </w:rPr>
                </w:rPrChange>
              </w:rPr>
            </w:pPr>
            <w:ins w:id="306" w:author="ayres major" w:date="2022-04-24T21:24:00Z">
              <w:r w:rsidRPr="00376715">
                <w:rPr>
                  <w:rFonts w:ascii="Consolas" w:hAnsi="Consolas"/>
                  <w:rPrChange w:id="307" w:author="ayres major" w:date="2022-04-24T21:24:00Z">
                    <w:rPr/>
                  </w:rPrChange>
                </w:rPr>
                <w:t xml:space="preserve">   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308" w:author="ayres major" w:date="2022-04-24T21:24:00Z">
                    <w:rPr/>
                  </w:rPrChange>
                </w:rPr>
                <w:t>pedraimg.style</w:t>
              </w:r>
              <w:proofErr w:type="gramEnd"/>
              <w:r w:rsidRPr="00376715">
                <w:rPr>
                  <w:rFonts w:ascii="Consolas" w:hAnsi="Consolas"/>
                  <w:rPrChange w:id="309" w:author="ayres major" w:date="2022-04-24T21:24:00Z">
                    <w:rPr/>
                  </w:rPrChange>
                </w:rPr>
                <w:t>.animation</w:t>
              </w:r>
              <w:proofErr w:type="spellEnd"/>
              <w:r w:rsidRPr="00376715">
                <w:rPr>
                  <w:rFonts w:ascii="Consolas" w:hAnsi="Consolas"/>
                  <w:rPrChange w:id="310" w:author="ayres major" w:date="2022-04-24T21:24:00Z">
                    <w:rPr/>
                  </w:rPrChange>
                </w:rPr>
                <w:t xml:space="preserve"> =</w:t>
              </w:r>
            </w:ins>
          </w:p>
          <w:p w14:paraId="5A49538C" w14:textId="77777777" w:rsidR="00376715" w:rsidRPr="00376715" w:rsidRDefault="00376715" w:rsidP="00376715">
            <w:pPr>
              <w:rPr>
                <w:ins w:id="311" w:author="ayres major" w:date="2022-04-24T21:24:00Z"/>
                <w:rFonts w:ascii="Consolas" w:hAnsi="Consolas"/>
                <w:rPrChange w:id="312" w:author="ayres major" w:date="2022-04-24T21:24:00Z">
                  <w:rPr>
                    <w:ins w:id="313" w:author="ayres major" w:date="2022-04-24T21:24:00Z"/>
                  </w:rPr>
                </w:rPrChange>
              </w:rPr>
            </w:pPr>
            <w:ins w:id="314" w:author="ayres major" w:date="2022-04-24T21:24:00Z">
              <w:r w:rsidRPr="00376715">
                <w:rPr>
                  <w:rFonts w:ascii="Consolas" w:hAnsi="Consolas"/>
                  <w:rPrChange w:id="315" w:author="ayres major" w:date="2022-04-24T21:24:00Z">
                    <w:rPr/>
                  </w:rPrChange>
                </w:rPr>
                <w:t xml:space="preserve">      "roda 2s </w:t>
              </w:r>
              <w:proofErr w:type="spellStart"/>
              <w:r w:rsidRPr="00376715">
                <w:rPr>
                  <w:rFonts w:ascii="Consolas" w:hAnsi="Consolas"/>
                  <w:rPrChange w:id="316" w:author="ayres major" w:date="2022-04-24T21:24:00Z">
                    <w:rPr/>
                  </w:rPrChange>
                </w:rPr>
                <w:t>alternate</w:t>
              </w:r>
              <w:proofErr w:type="spellEnd"/>
              <w:r w:rsidRPr="00376715">
                <w:rPr>
                  <w:rFonts w:ascii="Consolas" w:hAnsi="Consolas"/>
                  <w:rPrChange w:id="317" w:author="ayres major" w:date="2022-04-24T21:24:00Z">
                    <w:rPr/>
                  </w:rPrChange>
                </w:rPr>
                <w:t xml:space="preserve"> </w:t>
              </w:r>
              <w:proofErr w:type="spellStart"/>
              <w:r w:rsidRPr="00376715">
                <w:rPr>
                  <w:rFonts w:ascii="Consolas" w:hAnsi="Consolas"/>
                  <w:rPrChange w:id="318" w:author="ayres major" w:date="2022-04-24T21:24:00Z">
                    <w:rPr/>
                  </w:rPrChange>
                </w:rPr>
                <w:t>infinite</w:t>
              </w:r>
              <w:proofErr w:type="spellEnd"/>
              <w:r w:rsidRPr="00376715">
                <w:rPr>
                  <w:rFonts w:ascii="Consolas" w:hAnsi="Consolas"/>
                  <w:rPrChange w:id="319" w:author="ayres major" w:date="2022-04-24T21:24:00Z">
                    <w:rPr/>
                  </w:rPrChange>
                </w:rPr>
                <w:t xml:space="preserve">, </w:t>
              </w:r>
              <w:proofErr w:type="spellStart"/>
              <w:r w:rsidRPr="00376715">
                <w:rPr>
                  <w:rFonts w:ascii="Consolas" w:hAnsi="Consolas"/>
                  <w:rPrChange w:id="320" w:author="ayres major" w:date="2022-04-24T21:24:00Z">
                    <w:rPr/>
                  </w:rPrChange>
                </w:rPr>
                <w:t>shadowout</w:t>
              </w:r>
              <w:proofErr w:type="spellEnd"/>
              <w:r w:rsidRPr="00376715">
                <w:rPr>
                  <w:rFonts w:ascii="Consolas" w:hAnsi="Consolas"/>
                  <w:rPrChange w:id="321" w:author="ayres major" w:date="2022-04-24T21:24:00Z">
                    <w:rPr/>
                  </w:rPrChange>
                </w:rPr>
                <w:t xml:space="preserve"> 1500ms </w:t>
              </w:r>
              <w:proofErr w:type="spellStart"/>
              <w:r w:rsidRPr="00376715">
                <w:rPr>
                  <w:rFonts w:ascii="Consolas" w:hAnsi="Consolas"/>
                  <w:rPrChange w:id="322" w:author="ayres major" w:date="2022-04-24T21:24:00Z">
                    <w:rPr/>
                  </w:rPrChange>
                </w:rPr>
                <w:t>forwards</w:t>
              </w:r>
              <w:proofErr w:type="spellEnd"/>
              <w:r w:rsidRPr="00376715">
                <w:rPr>
                  <w:rFonts w:ascii="Consolas" w:hAnsi="Consolas"/>
                  <w:rPrChange w:id="323" w:author="ayres major" w:date="2022-04-24T21:24:00Z">
                    <w:rPr/>
                  </w:rPrChange>
                </w:rPr>
                <w:t>";</w:t>
              </w:r>
            </w:ins>
          </w:p>
          <w:p w14:paraId="4A170A4F" w14:textId="77777777" w:rsidR="00376715" w:rsidRPr="00376715" w:rsidRDefault="00376715" w:rsidP="00376715">
            <w:pPr>
              <w:rPr>
                <w:ins w:id="324" w:author="ayres major" w:date="2022-04-24T21:24:00Z"/>
                <w:rFonts w:ascii="Consolas" w:hAnsi="Consolas"/>
                <w:rPrChange w:id="325" w:author="ayres major" w:date="2022-04-24T21:24:00Z">
                  <w:rPr>
                    <w:ins w:id="326" w:author="ayres major" w:date="2022-04-24T21:24:00Z"/>
                  </w:rPr>
                </w:rPrChange>
              </w:rPr>
            </w:pPr>
            <w:ins w:id="327" w:author="ayres major" w:date="2022-04-24T21:24:00Z">
              <w:r w:rsidRPr="00376715">
                <w:rPr>
                  <w:rFonts w:ascii="Consolas" w:hAnsi="Consolas"/>
                  <w:rPrChange w:id="328" w:author="ayres major" w:date="2022-04-24T21:24:00Z">
                    <w:rPr/>
                  </w:rPrChange>
                </w:rPr>
                <w:t xml:space="preserve">  } </w:t>
              </w:r>
              <w:proofErr w:type="spellStart"/>
              <w:r w:rsidRPr="00376715">
                <w:rPr>
                  <w:rFonts w:ascii="Consolas" w:hAnsi="Consolas"/>
                  <w:rPrChange w:id="329" w:author="ayres major" w:date="2022-04-24T21:24:00Z">
                    <w:rPr/>
                  </w:rPrChange>
                </w:rPr>
                <w:t>else</w:t>
              </w:r>
              <w:proofErr w:type="spellEnd"/>
              <w:r w:rsidRPr="00376715">
                <w:rPr>
                  <w:rFonts w:ascii="Consolas" w:hAnsi="Consolas"/>
                  <w:rPrChange w:id="330" w:author="ayres major" w:date="2022-04-24T21:24:00Z">
                    <w:rPr/>
                  </w:rPrChange>
                </w:rPr>
                <w:t xml:space="preserve"> </w:t>
              </w:r>
              <w:proofErr w:type="spellStart"/>
              <w:r w:rsidRPr="00376715">
                <w:rPr>
                  <w:rFonts w:ascii="Consolas" w:hAnsi="Consolas"/>
                  <w:rPrChange w:id="331" w:author="ayres major" w:date="2022-04-24T21:24:00Z">
                    <w:rPr/>
                  </w:rPrChange>
                </w:rPr>
                <w:t>if</w:t>
              </w:r>
              <w:proofErr w:type="spellEnd"/>
              <w:r w:rsidRPr="00376715">
                <w:rPr>
                  <w:rFonts w:ascii="Consolas" w:hAnsi="Consolas"/>
                  <w:rPrChange w:id="332" w:author="ayres major" w:date="2022-04-24T21:24:00Z">
                    <w:rPr/>
                  </w:rPrChange>
                </w:rPr>
                <w:t xml:space="preserve"> (</w:t>
              </w:r>
              <w:proofErr w:type="spellStart"/>
              <w:r w:rsidRPr="00376715">
                <w:rPr>
                  <w:rFonts w:ascii="Consolas" w:hAnsi="Consolas"/>
                  <w:rPrChange w:id="333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334" w:author="ayres major" w:date="2022-04-24T21:24:00Z">
                    <w:rPr/>
                  </w:rPrChange>
                </w:rPr>
                <w:t xml:space="preserve"> == "papel" || </w:t>
              </w:r>
              <w:proofErr w:type="spellStart"/>
              <w:r w:rsidRPr="00376715">
                <w:rPr>
                  <w:rFonts w:ascii="Consolas" w:hAnsi="Consolas"/>
                  <w:rPrChange w:id="335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336" w:author="ayres major" w:date="2022-04-24T21:24:00Z">
                    <w:rPr/>
                  </w:rPrChange>
                </w:rPr>
                <w:t xml:space="preserve"> == "</w:t>
              </w:r>
              <w:proofErr w:type="spellStart"/>
              <w:r w:rsidRPr="00376715">
                <w:rPr>
                  <w:rFonts w:ascii="Consolas" w:hAnsi="Consolas"/>
                  <w:rPrChange w:id="337" w:author="ayres major" w:date="2022-04-24T21:24:00Z">
                    <w:rPr/>
                  </w:rPrChange>
                </w:rPr>
                <w:t>papelimg</w:t>
              </w:r>
              <w:proofErr w:type="spellEnd"/>
              <w:r w:rsidRPr="00376715">
                <w:rPr>
                  <w:rFonts w:ascii="Consolas" w:hAnsi="Consolas"/>
                  <w:rPrChange w:id="338" w:author="ayres major" w:date="2022-04-24T21:24:00Z">
                    <w:rPr/>
                  </w:rPrChange>
                </w:rPr>
                <w:t>") {</w:t>
              </w:r>
            </w:ins>
          </w:p>
          <w:p w14:paraId="70F35A7A" w14:textId="77777777" w:rsidR="00376715" w:rsidRPr="00376715" w:rsidRDefault="00376715" w:rsidP="00376715">
            <w:pPr>
              <w:rPr>
                <w:ins w:id="339" w:author="ayres major" w:date="2022-04-24T21:24:00Z"/>
                <w:rFonts w:ascii="Consolas" w:hAnsi="Consolas"/>
                <w:rPrChange w:id="340" w:author="ayres major" w:date="2022-04-24T21:24:00Z">
                  <w:rPr>
                    <w:ins w:id="341" w:author="ayres major" w:date="2022-04-24T21:24:00Z"/>
                  </w:rPr>
                </w:rPrChange>
              </w:rPr>
            </w:pPr>
            <w:ins w:id="342" w:author="ayres major" w:date="2022-04-24T21:24:00Z">
              <w:r w:rsidRPr="00376715">
                <w:rPr>
                  <w:rFonts w:ascii="Consolas" w:hAnsi="Consolas"/>
                  <w:rPrChange w:id="343" w:author="ayres major" w:date="2022-04-24T21:24:00Z">
                    <w:rPr/>
                  </w:rPrChange>
                </w:rPr>
                <w:t xml:space="preserve">   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344" w:author="ayres major" w:date="2022-04-24T21:24:00Z">
                    <w:rPr/>
                  </w:rPrChange>
                </w:rPr>
                <w:t>papelimg.style</w:t>
              </w:r>
              <w:proofErr w:type="gramEnd"/>
              <w:r w:rsidRPr="00376715">
                <w:rPr>
                  <w:rFonts w:ascii="Consolas" w:hAnsi="Consolas"/>
                  <w:rPrChange w:id="345" w:author="ayres major" w:date="2022-04-24T21:24:00Z">
                    <w:rPr/>
                  </w:rPrChange>
                </w:rPr>
                <w:t>.animation</w:t>
              </w:r>
              <w:proofErr w:type="spellEnd"/>
              <w:r w:rsidRPr="00376715">
                <w:rPr>
                  <w:rFonts w:ascii="Consolas" w:hAnsi="Consolas"/>
                  <w:rPrChange w:id="346" w:author="ayres major" w:date="2022-04-24T21:24:00Z">
                    <w:rPr/>
                  </w:rPrChange>
                </w:rPr>
                <w:t xml:space="preserve"> =</w:t>
              </w:r>
            </w:ins>
          </w:p>
          <w:p w14:paraId="42E2FC19" w14:textId="77777777" w:rsidR="00376715" w:rsidRPr="00376715" w:rsidRDefault="00376715" w:rsidP="00376715">
            <w:pPr>
              <w:rPr>
                <w:ins w:id="347" w:author="ayres major" w:date="2022-04-24T21:24:00Z"/>
                <w:rFonts w:ascii="Consolas" w:hAnsi="Consolas"/>
                <w:rPrChange w:id="348" w:author="ayres major" w:date="2022-04-24T21:24:00Z">
                  <w:rPr>
                    <w:ins w:id="349" w:author="ayres major" w:date="2022-04-24T21:24:00Z"/>
                  </w:rPr>
                </w:rPrChange>
              </w:rPr>
            </w:pPr>
            <w:ins w:id="350" w:author="ayres major" w:date="2022-04-24T21:24:00Z">
              <w:r w:rsidRPr="00376715">
                <w:rPr>
                  <w:rFonts w:ascii="Consolas" w:hAnsi="Consolas"/>
                  <w:rPrChange w:id="351" w:author="ayres major" w:date="2022-04-24T21:24:00Z">
                    <w:rPr/>
                  </w:rPrChange>
                </w:rPr>
                <w:t xml:space="preserve">      "roda 2s </w:t>
              </w:r>
              <w:proofErr w:type="spellStart"/>
              <w:r w:rsidRPr="00376715">
                <w:rPr>
                  <w:rFonts w:ascii="Consolas" w:hAnsi="Consolas"/>
                  <w:rPrChange w:id="352" w:author="ayres major" w:date="2022-04-24T21:24:00Z">
                    <w:rPr/>
                  </w:rPrChange>
                </w:rPr>
                <w:t>alternate</w:t>
              </w:r>
              <w:proofErr w:type="spellEnd"/>
              <w:r w:rsidRPr="00376715">
                <w:rPr>
                  <w:rFonts w:ascii="Consolas" w:hAnsi="Consolas"/>
                  <w:rPrChange w:id="353" w:author="ayres major" w:date="2022-04-24T21:24:00Z">
                    <w:rPr/>
                  </w:rPrChange>
                </w:rPr>
                <w:t xml:space="preserve"> </w:t>
              </w:r>
              <w:proofErr w:type="spellStart"/>
              <w:r w:rsidRPr="00376715">
                <w:rPr>
                  <w:rFonts w:ascii="Consolas" w:hAnsi="Consolas"/>
                  <w:rPrChange w:id="354" w:author="ayres major" w:date="2022-04-24T21:24:00Z">
                    <w:rPr/>
                  </w:rPrChange>
                </w:rPr>
                <w:t>infinite</w:t>
              </w:r>
              <w:proofErr w:type="spellEnd"/>
              <w:r w:rsidRPr="00376715">
                <w:rPr>
                  <w:rFonts w:ascii="Consolas" w:hAnsi="Consolas"/>
                  <w:rPrChange w:id="355" w:author="ayres major" w:date="2022-04-24T21:24:00Z">
                    <w:rPr/>
                  </w:rPrChange>
                </w:rPr>
                <w:t xml:space="preserve">, </w:t>
              </w:r>
              <w:proofErr w:type="spellStart"/>
              <w:r w:rsidRPr="00376715">
                <w:rPr>
                  <w:rFonts w:ascii="Consolas" w:hAnsi="Consolas"/>
                  <w:rPrChange w:id="356" w:author="ayres major" w:date="2022-04-24T21:24:00Z">
                    <w:rPr/>
                  </w:rPrChange>
                </w:rPr>
                <w:t>shadowout</w:t>
              </w:r>
              <w:proofErr w:type="spellEnd"/>
              <w:r w:rsidRPr="00376715">
                <w:rPr>
                  <w:rFonts w:ascii="Consolas" w:hAnsi="Consolas"/>
                  <w:rPrChange w:id="357" w:author="ayres major" w:date="2022-04-24T21:24:00Z">
                    <w:rPr/>
                  </w:rPrChange>
                </w:rPr>
                <w:t xml:space="preserve"> 1500ms </w:t>
              </w:r>
              <w:proofErr w:type="spellStart"/>
              <w:r w:rsidRPr="00376715">
                <w:rPr>
                  <w:rFonts w:ascii="Consolas" w:hAnsi="Consolas"/>
                  <w:rPrChange w:id="358" w:author="ayres major" w:date="2022-04-24T21:24:00Z">
                    <w:rPr/>
                  </w:rPrChange>
                </w:rPr>
                <w:t>forwards</w:t>
              </w:r>
              <w:proofErr w:type="spellEnd"/>
              <w:r w:rsidRPr="00376715">
                <w:rPr>
                  <w:rFonts w:ascii="Consolas" w:hAnsi="Consolas"/>
                  <w:rPrChange w:id="359" w:author="ayres major" w:date="2022-04-24T21:24:00Z">
                    <w:rPr/>
                  </w:rPrChange>
                </w:rPr>
                <w:t>";</w:t>
              </w:r>
            </w:ins>
          </w:p>
          <w:p w14:paraId="18EE15A3" w14:textId="77777777" w:rsidR="00376715" w:rsidRPr="00376715" w:rsidRDefault="00376715" w:rsidP="00376715">
            <w:pPr>
              <w:rPr>
                <w:ins w:id="360" w:author="ayres major" w:date="2022-04-24T21:24:00Z"/>
                <w:rFonts w:ascii="Consolas" w:hAnsi="Consolas"/>
                <w:rPrChange w:id="361" w:author="ayres major" w:date="2022-04-24T21:24:00Z">
                  <w:rPr>
                    <w:ins w:id="362" w:author="ayres major" w:date="2022-04-24T21:24:00Z"/>
                  </w:rPr>
                </w:rPrChange>
              </w:rPr>
            </w:pPr>
            <w:ins w:id="363" w:author="ayres major" w:date="2022-04-24T21:24:00Z">
              <w:r w:rsidRPr="00376715">
                <w:rPr>
                  <w:rFonts w:ascii="Consolas" w:hAnsi="Consolas"/>
                  <w:rPrChange w:id="364" w:author="ayres major" w:date="2022-04-24T21:24:00Z">
                    <w:rPr/>
                  </w:rPrChange>
                </w:rPr>
                <w:t xml:space="preserve">  } </w:t>
              </w:r>
              <w:proofErr w:type="spellStart"/>
              <w:r w:rsidRPr="00376715">
                <w:rPr>
                  <w:rFonts w:ascii="Consolas" w:hAnsi="Consolas"/>
                  <w:rPrChange w:id="365" w:author="ayres major" w:date="2022-04-24T21:24:00Z">
                    <w:rPr/>
                  </w:rPrChange>
                </w:rPr>
                <w:t>else</w:t>
              </w:r>
              <w:proofErr w:type="spellEnd"/>
              <w:r w:rsidRPr="00376715">
                <w:rPr>
                  <w:rFonts w:ascii="Consolas" w:hAnsi="Consolas"/>
                  <w:rPrChange w:id="366" w:author="ayres major" w:date="2022-04-24T21:24:00Z">
                    <w:rPr/>
                  </w:rPrChange>
                </w:rPr>
                <w:t xml:space="preserve"> {</w:t>
              </w:r>
            </w:ins>
          </w:p>
          <w:p w14:paraId="00C0DDCB" w14:textId="77777777" w:rsidR="00376715" w:rsidRPr="00376715" w:rsidRDefault="00376715" w:rsidP="00376715">
            <w:pPr>
              <w:rPr>
                <w:ins w:id="367" w:author="ayres major" w:date="2022-04-24T21:24:00Z"/>
                <w:rFonts w:ascii="Consolas" w:hAnsi="Consolas"/>
                <w:rPrChange w:id="368" w:author="ayres major" w:date="2022-04-24T21:24:00Z">
                  <w:rPr>
                    <w:ins w:id="369" w:author="ayres major" w:date="2022-04-24T21:24:00Z"/>
                  </w:rPr>
                </w:rPrChange>
              </w:rPr>
            </w:pPr>
            <w:ins w:id="370" w:author="ayres major" w:date="2022-04-24T21:24:00Z">
              <w:r w:rsidRPr="00376715">
                <w:rPr>
                  <w:rFonts w:ascii="Consolas" w:hAnsi="Consolas"/>
                  <w:rPrChange w:id="371" w:author="ayres major" w:date="2022-04-24T21:24:00Z">
                    <w:rPr/>
                  </w:rPrChange>
                </w:rPr>
                <w:t xml:space="preserve">   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372" w:author="ayres major" w:date="2022-04-24T21:24:00Z">
                    <w:rPr/>
                  </w:rPrChange>
                </w:rPr>
                <w:t>tesouraimg.style</w:t>
              </w:r>
              <w:proofErr w:type="gramEnd"/>
              <w:r w:rsidRPr="00376715">
                <w:rPr>
                  <w:rFonts w:ascii="Consolas" w:hAnsi="Consolas"/>
                  <w:rPrChange w:id="373" w:author="ayres major" w:date="2022-04-24T21:24:00Z">
                    <w:rPr/>
                  </w:rPrChange>
                </w:rPr>
                <w:t>.animation</w:t>
              </w:r>
              <w:proofErr w:type="spellEnd"/>
              <w:r w:rsidRPr="00376715">
                <w:rPr>
                  <w:rFonts w:ascii="Consolas" w:hAnsi="Consolas"/>
                  <w:rPrChange w:id="374" w:author="ayres major" w:date="2022-04-24T21:24:00Z">
                    <w:rPr/>
                  </w:rPrChange>
                </w:rPr>
                <w:t xml:space="preserve"> =</w:t>
              </w:r>
            </w:ins>
          </w:p>
          <w:p w14:paraId="0209647B" w14:textId="77777777" w:rsidR="00376715" w:rsidRPr="00376715" w:rsidRDefault="00376715" w:rsidP="00376715">
            <w:pPr>
              <w:rPr>
                <w:ins w:id="375" w:author="ayres major" w:date="2022-04-24T21:24:00Z"/>
                <w:rFonts w:ascii="Consolas" w:hAnsi="Consolas"/>
                <w:rPrChange w:id="376" w:author="ayres major" w:date="2022-04-24T21:24:00Z">
                  <w:rPr>
                    <w:ins w:id="377" w:author="ayres major" w:date="2022-04-24T21:24:00Z"/>
                  </w:rPr>
                </w:rPrChange>
              </w:rPr>
            </w:pPr>
            <w:ins w:id="378" w:author="ayres major" w:date="2022-04-24T21:24:00Z">
              <w:r w:rsidRPr="00376715">
                <w:rPr>
                  <w:rFonts w:ascii="Consolas" w:hAnsi="Consolas"/>
                  <w:rPrChange w:id="379" w:author="ayres major" w:date="2022-04-24T21:24:00Z">
                    <w:rPr/>
                  </w:rPrChange>
                </w:rPr>
                <w:t xml:space="preserve">      "roda 2s </w:t>
              </w:r>
              <w:proofErr w:type="spellStart"/>
              <w:r w:rsidRPr="00376715">
                <w:rPr>
                  <w:rFonts w:ascii="Consolas" w:hAnsi="Consolas"/>
                  <w:rPrChange w:id="380" w:author="ayres major" w:date="2022-04-24T21:24:00Z">
                    <w:rPr/>
                  </w:rPrChange>
                </w:rPr>
                <w:t>alternate</w:t>
              </w:r>
              <w:proofErr w:type="spellEnd"/>
              <w:r w:rsidRPr="00376715">
                <w:rPr>
                  <w:rFonts w:ascii="Consolas" w:hAnsi="Consolas"/>
                  <w:rPrChange w:id="381" w:author="ayres major" w:date="2022-04-24T21:24:00Z">
                    <w:rPr/>
                  </w:rPrChange>
                </w:rPr>
                <w:t xml:space="preserve"> </w:t>
              </w:r>
              <w:proofErr w:type="spellStart"/>
              <w:r w:rsidRPr="00376715">
                <w:rPr>
                  <w:rFonts w:ascii="Consolas" w:hAnsi="Consolas"/>
                  <w:rPrChange w:id="382" w:author="ayres major" w:date="2022-04-24T21:24:00Z">
                    <w:rPr/>
                  </w:rPrChange>
                </w:rPr>
                <w:t>infinite</w:t>
              </w:r>
              <w:proofErr w:type="spellEnd"/>
              <w:r w:rsidRPr="00376715">
                <w:rPr>
                  <w:rFonts w:ascii="Consolas" w:hAnsi="Consolas"/>
                  <w:rPrChange w:id="383" w:author="ayres major" w:date="2022-04-24T21:24:00Z">
                    <w:rPr/>
                  </w:rPrChange>
                </w:rPr>
                <w:t xml:space="preserve">, </w:t>
              </w:r>
              <w:proofErr w:type="spellStart"/>
              <w:r w:rsidRPr="00376715">
                <w:rPr>
                  <w:rFonts w:ascii="Consolas" w:hAnsi="Consolas"/>
                  <w:rPrChange w:id="384" w:author="ayres major" w:date="2022-04-24T21:24:00Z">
                    <w:rPr/>
                  </w:rPrChange>
                </w:rPr>
                <w:t>shadowout</w:t>
              </w:r>
              <w:proofErr w:type="spellEnd"/>
              <w:r w:rsidRPr="00376715">
                <w:rPr>
                  <w:rFonts w:ascii="Consolas" w:hAnsi="Consolas"/>
                  <w:rPrChange w:id="385" w:author="ayres major" w:date="2022-04-24T21:24:00Z">
                    <w:rPr/>
                  </w:rPrChange>
                </w:rPr>
                <w:t xml:space="preserve"> 1500ms </w:t>
              </w:r>
              <w:proofErr w:type="spellStart"/>
              <w:r w:rsidRPr="00376715">
                <w:rPr>
                  <w:rFonts w:ascii="Consolas" w:hAnsi="Consolas"/>
                  <w:rPrChange w:id="386" w:author="ayres major" w:date="2022-04-24T21:24:00Z">
                    <w:rPr/>
                  </w:rPrChange>
                </w:rPr>
                <w:t>forwards</w:t>
              </w:r>
              <w:proofErr w:type="spellEnd"/>
              <w:r w:rsidRPr="00376715">
                <w:rPr>
                  <w:rFonts w:ascii="Consolas" w:hAnsi="Consolas"/>
                  <w:rPrChange w:id="387" w:author="ayres major" w:date="2022-04-24T21:24:00Z">
                    <w:rPr/>
                  </w:rPrChange>
                </w:rPr>
                <w:t>";</w:t>
              </w:r>
            </w:ins>
          </w:p>
          <w:p w14:paraId="3D606AD9" w14:textId="77777777" w:rsidR="00376715" w:rsidRPr="00376715" w:rsidRDefault="00376715" w:rsidP="00376715">
            <w:pPr>
              <w:rPr>
                <w:ins w:id="388" w:author="ayres major" w:date="2022-04-24T21:24:00Z"/>
                <w:rFonts w:ascii="Consolas" w:hAnsi="Consolas"/>
                <w:rPrChange w:id="389" w:author="ayres major" w:date="2022-04-24T21:24:00Z">
                  <w:rPr>
                    <w:ins w:id="390" w:author="ayres major" w:date="2022-04-24T21:24:00Z"/>
                  </w:rPr>
                </w:rPrChange>
              </w:rPr>
            </w:pPr>
            <w:ins w:id="391" w:author="ayres major" w:date="2022-04-24T21:24:00Z">
              <w:r w:rsidRPr="00376715">
                <w:rPr>
                  <w:rFonts w:ascii="Consolas" w:hAnsi="Consolas"/>
                  <w:rPrChange w:id="392" w:author="ayres major" w:date="2022-04-24T21:24:00Z">
                    <w:rPr/>
                  </w:rPrChange>
                </w:rPr>
                <w:t xml:space="preserve">  }</w:t>
              </w:r>
            </w:ins>
          </w:p>
          <w:p w14:paraId="5422AFA6" w14:textId="36EFD398" w:rsidR="00376715" w:rsidRDefault="00376715" w:rsidP="00376715">
            <w:pPr>
              <w:rPr>
                <w:ins w:id="393" w:author="ayres major" w:date="2022-04-24T21:23:00Z"/>
              </w:rPr>
            </w:pPr>
            <w:ins w:id="394" w:author="ayres major" w:date="2022-04-24T21:24:00Z">
              <w:r w:rsidRPr="00376715">
                <w:rPr>
                  <w:rFonts w:ascii="Consolas" w:hAnsi="Consolas"/>
                  <w:rPrChange w:id="395" w:author="ayres major" w:date="2022-04-24T21:24:00Z">
                    <w:rPr/>
                  </w:rPrChange>
                </w:rPr>
                <w:t>}</w:t>
              </w:r>
            </w:ins>
          </w:p>
        </w:tc>
      </w:tr>
    </w:tbl>
    <w:p w14:paraId="7CDCA81C" w14:textId="77777777" w:rsidR="00376715" w:rsidRPr="006F50DE" w:rsidRDefault="00376715" w:rsidP="00961715">
      <w:pPr>
        <w:rPr>
          <w:ins w:id="396" w:author="ayres major" w:date="2022-04-24T21:23:00Z"/>
        </w:rPr>
      </w:pPr>
    </w:p>
    <w:p w14:paraId="55983D68" w14:textId="07222C0D" w:rsidR="00D96AA7" w:rsidRDefault="00094947" w:rsidP="00094947">
      <w:pPr>
        <w:jc w:val="center"/>
        <w:rPr>
          <w:ins w:id="397" w:author="ayres major" w:date="2022-04-24T21:40:00Z"/>
        </w:rPr>
      </w:pPr>
      <w:ins w:id="398" w:author="ayres major" w:date="2022-04-24T21:36:00Z">
        <w:r>
          <w:rPr>
            <w:noProof/>
          </w:rPr>
          <w:drawing>
            <wp:inline distT="0" distB="0" distL="0" distR="0" wp14:anchorId="0D5C2449" wp14:editId="0CD0E12C">
              <wp:extent cx="1263650" cy="1752562"/>
              <wp:effectExtent l="0" t="0" r="0" b="635"/>
              <wp:docPr id="25" name="Imagem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4004" t="21414" r="57412" b="32810"/>
                      <a:stretch/>
                    </pic:blipFill>
                    <pic:spPr bwMode="auto">
                      <a:xfrm>
                        <a:off x="0" y="0"/>
                        <a:ext cx="1266094" cy="175595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  <w:r>
          <w:rPr>
            <w:noProof/>
          </w:rPr>
          <w:drawing>
            <wp:inline distT="0" distB="0" distL="0" distR="0" wp14:anchorId="63EB5832" wp14:editId="57D20561">
              <wp:extent cx="1300382" cy="1751965"/>
              <wp:effectExtent l="0" t="0" r="0" b="635"/>
              <wp:docPr id="20" name="Imagem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2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4004" t="20825" r="56748" b="33119"/>
                      <a:stretch/>
                    </pic:blipFill>
                    <pic:spPr bwMode="auto">
                      <a:xfrm>
                        <a:off x="0" y="0"/>
                        <a:ext cx="1314651" cy="17711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45009769" w14:textId="52C3ACDE" w:rsidR="00094947" w:rsidRDefault="00BB4EEB" w:rsidP="00094947">
      <w:pPr>
        <w:rPr>
          <w:ins w:id="399" w:author="ayres major" w:date="2022-04-25T00:42:00Z"/>
        </w:rPr>
      </w:pPr>
      <w:ins w:id="400" w:author="ayres major" w:date="2022-04-24T22:21:00Z">
        <w:r>
          <w:lastRenderedPageBreak/>
          <w:t>O bo</w:t>
        </w:r>
      </w:ins>
      <w:ins w:id="401" w:author="ayres major" w:date="2022-04-24T22:22:00Z">
        <w:r>
          <w:t xml:space="preserve">tão “começar” serve para dar </w:t>
        </w:r>
      </w:ins>
      <w:ins w:id="402" w:author="ayres major" w:date="2022-04-24T22:23:00Z">
        <w:r>
          <w:t>início</w:t>
        </w:r>
      </w:ins>
      <w:ins w:id="403" w:author="ayres major" w:date="2022-04-24T22:22:00Z">
        <w:r>
          <w:t xml:space="preserve"> a seleção das opções. Ao clicar no botão ati</w:t>
        </w:r>
      </w:ins>
      <w:ins w:id="404" w:author="ayres major" w:date="2022-04-24T22:23:00Z">
        <w:r>
          <w:t xml:space="preserve">va a função </w:t>
        </w:r>
        <w:proofErr w:type="spellStart"/>
        <w:proofErr w:type="gramStart"/>
        <w:r>
          <w:t>start</w:t>
        </w:r>
        <w:proofErr w:type="spellEnd"/>
        <w:r>
          <w:t>(</w:t>
        </w:r>
        <w:proofErr w:type="gramEnd"/>
        <w:r>
          <w:t>), que irá fa</w:t>
        </w:r>
      </w:ins>
      <w:ins w:id="405" w:author="ayres major" w:date="2022-04-24T22:31:00Z">
        <w:r w:rsidR="00E42841">
          <w:t>r</w:t>
        </w:r>
      </w:ins>
      <w:ins w:id="406" w:author="ayres major" w:date="2022-04-24T22:32:00Z">
        <w:r w:rsidR="00E42841">
          <w:t>á com que apareça</w:t>
        </w:r>
      </w:ins>
      <w:ins w:id="407" w:author="ayres major" w:date="2022-04-24T22:38:00Z">
        <w:r w:rsidR="00A904DA">
          <w:t xml:space="preserve"> a &lt;</w:t>
        </w:r>
        <w:proofErr w:type="spellStart"/>
        <w:r w:rsidR="00A904DA">
          <w:t>div</w:t>
        </w:r>
        <w:proofErr w:type="spellEnd"/>
        <w:r w:rsidR="00A904DA">
          <w:t xml:space="preserve">&gt; de id </w:t>
        </w:r>
        <w:proofErr w:type="spellStart"/>
        <w:r w:rsidR="00A904DA">
          <w:t>instru</w:t>
        </w:r>
      </w:ins>
      <w:ins w:id="408" w:author="ayres major" w:date="2022-04-24T22:42:00Z">
        <w:r w:rsidR="00AE1AC7">
          <w:t>coes</w:t>
        </w:r>
      </w:ins>
      <w:proofErr w:type="spellEnd"/>
      <w:ins w:id="409" w:author="ayres major" w:date="2022-04-24T22:38:00Z">
        <w:r w:rsidR="00A904DA">
          <w:t xml:space="preserve"> com</w:t>
        </w:r>
      </w:ins>
      <w:ins w:id="410" w:author="ayres major" w:date="2022-04-24T22:32:00Z">
        <w:r w:rsidR="00E42841">
          <w:t xml:space="preserve"> “</w:t>
        </w:r>
      </w:ins>
      <w:ins w:id="411" w:author="ayres major" w:date="2022-04-24T22:33:00Z">
        <w:r w:rsidR="00E42841">
          <w:t>PEDRA</w:t>
        </w:r>
      </w:ins>
      <w:ins w:id="412" w:author="ayres major" w:date="2022-04-24T22:38:00Z">
        <w:r w:rsidR="00A904DA">
          <w:t>”,</w:t>
        </w:r>
      </w:ins>
      <w:ins w:id="413" w:author="ayres major" w:date="2022-04-24T22:33:00Z">
        <w:r w:rsidR="00E42841">
          <w:t xml:space="preserve"> “PAPEL</w:t>
        </w:r>
      </w:ins>
      <w:ins w:id="414" w:author="ayres major" w:date="2022-04-24T22:38:00Z">
        <w:r w:rsidR="00A904DA">
          <w:t>”,</w:t>
        </w:r>
      </w:ins>
      <w:ins w:id="415" w:author="ayres major" w:date="2022-04-24T22:33:00Z">
        <w:r w:rsidR="00E42841">
          <w:t xml:space="preserve"> </w:t>
        </w:r>
      </w:ins>
      <w:ins w:id="416" w:author="ayres major" w:date="2022-04-24T22:38:00Z">
        <w:r w:rsidR="00A904DA">
          <w:t xml:space="preserve">e </w:t>
        </w:r>
      </w:ins>
      <w:ins w:id="417" w:author="ayres major" w:date="2022-04-24T22:33:00Z">
        <w:r w:rsidR="00E42841">
          <w:t>“TESOURA”</w:t>
        </w:r>
      </w:ins>
      <w:ins w:id="418" w:author="ayres major" w:date="2022-04-24T22:38:00Z">
        <w:r w:rsidR="00A904DA">
          <w:t xml:space="preserve"> com um </w:t>
        </w:r>
      </w:ins>
      <w:ins w:id="419" w:author="ayres major" w:date="2022-04-24T22:39:00Z">
        <w:r w:rsidR="00A904DA">
          <w:t xml:space="preserve">pequeno  intervalo de tempo. </w:t>
        </w:r>
      </w:ins>
      <w:ins w:id="420" w:author="ayres major" w:date="2022-04-24T22:33:00Z">
        <w:r w:rsidR="00E42841">
          <w:t>Após isso a</w:t>
        </w:r>
      </w:ins>
      <w:ins w:id="421" w:author="ayres major" w:date="2022-04-24T22:34:00Z">
        <w:r w:rsidR="00E42841">
          <w:t xml:space="preserve">tribuíra os </w:t>
        </w:r>
      </w:ins>
      <w:ins w:id="422" w:author="ayres major" w:date="2022-04-24T22:35:00Z">
        <w:r w:rsidR="00E42841">
          <w:t>elementos</w:t>
        </w:r>
      </w:ins>
      <w:ins w:id="423" w:author="ayres major" w:date="2022-04-24T22:34:00Z">
        <w:r w:rsidR="00E42841">
          <w:t xml:space="preserve"> das opções os </w:t>
        </w:r>
      </w:ins>
      <w:ins w:id="424" w:author="ayres major" w:date="2022-04-24T22:35:00Z">
        <w:r w:rsidR="00E42841">
          <w:t>eventos</w:t>
        </w:r>
      </w:ins>
      <w:ins w:id="425" w:author="ayres major" w:date="2022-04-24T22:34:00Z">
        <w:r w:rsidR="00E42841">
          <w:t xml:space="preserve"> </w:t>
        </w:r>
        <w:proofErr w:type="spellStart"/>
        <w:r w:rsidR="00E42841">
          <w:rPr>
            <w:i/>
            <w:iCs/>
          </w:rPr>
          <w:t>onmouseenter</w:t>
        </w:r>
        <w:proofErr w:type="spellEnd"/>
        <w:r w:rsidR="00E42841">
          <w:rPr>
            <w:i/>
            <w:iCs/>
          </w:rPr>
          <w:t xml:space="preserve"> e </w:t>
        </w:r>
        <w:proofErr w:type="spellStart"/>
        <w:r w:rsidR="00E42841">
          <w:rPr>
            <w:i/>
            <w:iCs/>
          </w:rPr>
          <w:t>onmouseleave</w:t>
        </w:r>
        <w:proofErr w:type="spellEnd"/>
        <w:r w:rsidR="00E42841">
          <w:t>,</w:t>
        </w:r>
      </w:ins>
      <w:ins w:id="426" w:author="ayres major" w:date="2022-04-24T22:35:00Z">
        <w:r w:rsidR="00E42841">
          <w:t xml:space="preserve"> com as suas respetivas </w:t>
        </w:r>
      </w:ins>
      <w:ins w:id="427" w:author="ayres major" w:date="2022-04-24T22:36:00Z">
        <w:r w:rsidR="00E42841">
          <w:t>funções</w:t>
        </w:r>
        <w:r w:rsidR="00E55CA5">
          <w:t xml:space="preserve">, </w:t>
        </w:r>
      </w:ins>
      <w:ins w:id="428" w:author="ayres major" w:date="2022-04-24T22:41:00Z">
        <w:r w:rsidR="00AE1AC7">
          <w:t>a &lt;</w:t>
        </w:r>
        <w:proofErr w:type="spellStart"/>
        <w:r w:rsidR="00AE1AC7">
          <w:t>div</w:t>
        </w:r>
        <w:proofErr w:type="spellEnd"/>
        <w:r w:rsidR="00AE1AC7">
          <w:t xml:space="preserve">&gt; </w:t>
        </w:r>
        <w:proofErr w:type="spellStart"/>
        <w:r w:rsidR="00AE1AC7">
          <w:t>inst</w:t>
        </w:r>
      </w:ins>
      <w:ins w:id="429" w:author="ayres major" w:date="2022-04-24T22:42:00Z">
        <w:r w:rsidR="00AE1AC7">
          <w:t>rucoes</w:t>
        </w:r>
        <w:proofErr w:type="spellEnd"/>
        <w:r w:rsidR="00AE1AC7">
          <w:t xml:space="preserve"> terá novos estilos e estará escrito “Escolha uma das opções acima” </w:t>
        </w:r>
      </w:ins>
      <w:ins w:id="430" w:author="ayres major" w:date="2022-04-24T22:36:00Z">
        <w:r w:rsidR="00E55CA5">
          <w:t xml:space="preserve">e também a aparição da barra de </w:t>
        </w:r>
      </w:ins>
      <w:ins w:id="431" w:author="ayres major" w:date="2022-04-24T22:39:00Z">
        <w:r w:rsidR="00A904DA">
          <w:t>carregamento</w:t>
        </w:r>
      </w:ins>
      <w:ins w:id="432" w:author="ayres major" w:date="2022-04-24T22:50:00Z">
        <w:r w:rsidR="00235F89">
          <w:t xml:space="preserve"> que estará “carregada” em 15 segundos</w:t>
        </w:r>
      </w:ins>
      <w:ins w:id="433" w:author="ayres major" w:date="2022-04-24T22:39:00Z">
        <w:r w:rsidR="00A904DA">
          <w:t>.</w:t>
        </w:r>
      </w:ins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1008E" w14:paraId="7105532C" w14:textId="77777777" w:rsidTr="0051008E">
        <w:trPr>
          <w:ins w:id="434" w:author="ayres major" w:date="2022-04-25T00:42:00Z"/>
        </w:trPr>
        <w:tc>
          <w:tcPr>
            <w:tcW w:w="9060" w:type="dxa"/>
          </w:tcPr>
          <w:p w14:paraId="3ED463C6" w14:textId="77777777" w:rsidR="0051008E" w:rsidRPr="0051008E" w:rsidRDefault="0051008E" w:rsidP="0051008E">
            <w:pPr>
              <w:rPr>
                <w:ins w:id="435" w:author="ayres major" w:date="2022-04-25T00:42:00Z"/>
                <w:rFonts w:ascii="Consolas" w:hAnsi="Consolas"/>
                <w:rPrChange w:id="436" w:author="ayres major" w:date="2022-04-25T00:44:00Z">
                  <w:rPr>
                    <w:ins w:id="437" w:author="ayres major" w:date="2022-04-25T00:42:00Z"/>
                  </w:rPr>
                </w:rPrChange>
              </w:rPr>
            </w:pPr>
            <w:proofErr w:type="spellStart"/>
            <w:ins w:id="438" w:author="ayres major" w:date="2022-04-25T00:42:00Z">
              <w:r w:rsidRPr="0051008E">
                <w:rPr>
                  <w:rFonts w:ascii="Consolas" w:hAnsi="Consolas"/>
                  <w:rPrChange w:id="439" w:author="ayres major" w:date="2022-04-25T00:44:00Z">
                    <w:rPr/>
                  </w:rPrChange>
                </w:rPr>
                <w:t>async</w:t>
              </w:r>
              <w:proofErr w:type="spellEnd"/>
              <w:r w:rsidRPr="0051008E">
                <w:rPr>
                  <w:rFonts w:ascii="Consolas" w:hAnsi="Consolas"/>
                  <w:rPrChange w:id="440" w:author="ayres major" w:date="2022-04-25T00:44:00Z">
                    <w:rPr/>
                  </w:rPrChange>
                </w:rPr>
                <w:t xml:space="preserve"> </w:t>
              </w:r>
              <w:proofErr w:type="spellStart"/>
              <w:r w:rsidRPr="0051008E">
                <w:rPr>
                  <w:rFonts w:ascii="Consolas" w:hAnsi="Consolas"/>
                  <w:rPrChange w:id="441" w:author="ayres major" w:date="2022-04-25T00:44:00Z">
                    <w:rPr/>
                  </w:rPrChange>
                </w:rPr>
                <w:t>function</w:t>
              </w:r>
              <w:proofErr w:type="spellEnd"/>
              <w:r w:rsidRPr="0051008E">
                <w:rPr>
                  <w:rFonts w:ascii="Consolas" w:hAnsi="Consolas"/>
                  <w:rPrChange w:id="442" w:author="ayres major" w:date="2022-04-25T00:44:00Z">
                    <w:rPr/>
                  </w:rPrChange>
                </w:rPr>
                <w:t xml:space="preserve">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443" w:author="ayres major" w:date="2022-04-25T00:44:00Z">
                    <w:rPr/>
                  </w:rPrChange>
                </w:rPr>
                <w:t>start</w:t>
              </w:r>
              <w:proofErr w:type="spellEnd"/>
              <w:r w:rsidRPr="0051008E">
                <w:rPr>
                  <w:rFonts w:ascii="Consolas" w:hAnsi="Consolas"/>
                  <w:rPrChange w:id="444" w:author="ayres major" w:date="2022-04-25T00:44:00Z">
                    <w:rPr/>
                  </w:rPrChange>
                </w:rPr>
                <w:t>(</w:t>
              </w:r>
              <w:proofErr w:type="gramEnd"/>
              <w:r w:rsidRPr="0051008E">
                <w:rPr>
                  <w:rFonts w:ascii="Consolas" w:hAnsi="Consolas"/>
                  <w:rPrChange w:id="445" w:author="ayres major" w:date="2022-04-25T00:44:00Z">
                    <w:rPr/>
                  </w:rPrChange>
                </w:rPr>
                <w:t>) {</w:t>
              </w:r>
            </w:ins>
          </w:p>
          <w:p w14:paraId="750487EE" w14:textId="77777777" w:rsidR="0051008E" w:rsidRPr="0051008E" w:rsidRDefault="0051008E" w:rsidP="0051008E">
            <w:pPr>
              <w:rPr>
                <w:ins w:id="446" w:author="ayres major" w:date="2022-04-25T00:42:00Z"/>
                <w:rFonts w:ascii="Consolas" w:hAnsi="Consolas"/>
                <w:rPrChange w:id="447" w:author="ayres major" w:date="2022-04-25T00:44:00Z">
                  <w:rPr>
                    <w:ins w:id="448" w:author="ayres major" w:date="2022-04-25T00:42:00Z"/>
                  </w:rPr>
                </w:rPrChange>
              </w:rPr>
            </w:pPr>
            <w:ins w:id="449" w:author="ayres major" w:date="2022-04-25T00:42:00Z">
              <w:r w:rsidRPr="0051008E">
                <w:rPr>
                  <w:rFonts w:ascii="Consolas" w:hAnsi="Consolas"/>
                  <w:rPrChange w:id="450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451" w:author="ayres major" w:date="2022-04-25T00:44:00Z">
                    <w:rPr/>
                  </w:rPrChange>
                </w:rPr>
                <w:t>button.style</w:t>
              </w:r>
              <w:proofErr w:type="gramEnd"/>
              <w:r w:rsidRPr="0051008E">
                <w:rPr>
                  <w:rFonts w:ascii="Consolas" w:hAnsi="Consolas"/>
                  <w:rPrChange w:id="452" w:author="ayres major" w:date="2022-04-25T00:44:00Z">
                    <w:rPr/>
                  </w:rPrChange>
                </w:rPr>
                <w:t>.display</w:t>
              </w:r>
              <w:proofErr w:type="spellEnd"/>
              <w:r w:rsidRPr="0051008E">
                <w:rPr>
                  <w:rFonts w:ascii="Consolas" w:hAnsi="Consolas"/>
                  <w:rPrChange w:id="453" w:author="ayres major" w:date="2022-04-25T00:44:00Z">
                    <w:rPr/>
                  </w:rPrChange>
                </w:rPr>
                <w:t xml:space="preserve"> = "</w:t>
              </w:r>
              <w:proofErr w:type="spellStart"/>
              <w:r w:rsidRPr="0051008E">
                <w:rPr>
                  <w:rFonts w:ascii="Consolas" w:hAnsi="Consolas"/>
                  <w:rPrChange w:id="454" w:author="ayres major" w:date="2022-04-25T00:44:00Z">
                    <w:rPr/>
                  </w:rPrChange>
                </w:rPr>
                <w:t>none</w:t>
              </w:r>
              <w:proofErr w:type="spellEnd"/>
              <w:r w:rsidRPr="0051008E">
                <w:rPr>
                  <w:rFonts w:ascii="Consolas" w:hAnsi="Consolas"/>
                  <w:rPrChange w:id="455" w:author="ayres major" w:date="2022-04-25T00:44:00Z">
                    <w:rPr/>
                  </w:rPrChange>
                </w:rPr>
                <w:t>";</w:t>
              </w:r>
            </w:ins>
          </w:p>
          <w:p w14:paraId="49DFAFF8" w14:textId="77777777" w:rsidR="0051008E" w:rsidRPr="0051008E" w:rsidRDefault="0051008E" w:rsidP="0051008E">
            <w:pPr>
              <w:rPr>
                <w:ins w:id="456" w:author="ayres major" w:date="2022-04-25T00:42:00Z"/>
                <w:rFonts w:ascii="Consolas" w:hAnsi="Consolas"/>
                <w:rPrChange w:id="457" w:author="ayres major" w:date="2022-04-25T00:44:00Z">
                  <w:rPr>
                    <w:ins w:id="458" w:author="ayres major" w:date="2022-04-25T00:42:00Z"/>
                  </w:rPr>
                </w:rPrChange>
              </w:rPr>
            </w:pPr>
            <w:ins w:id="459" w:author="ayres major" w:date="2022-04-25T00:42:00Z">
              <w:r w:rsidRPr="0051008E">
                <w:rPr>
                  <w:rFonts w:ascii="Consolas" w:hAnsi="Consolas"/>
                  <w:rPrChange w:id="460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r w:rsidRPr="0051008E">
                <w:rPr>
                  <w:rFonts w:ascii="Consolas" w:hAnsi="Consolas"/>
                  <w:rPrChange w:id="461" w:author="ayres major" w:date="2022-04-25T00:44:00Z">
                    <w:rPr/>
                  </w:rPrChange>
                </w:rPr>
                <w:t>await</w:t>
              </w:r>
              <w:proofErr w:type="spellEnd"/>
              <w:r w:rsidRPr="0051008E">
                <w:rPr>
                  <w:rFonts w:ascii="Consolas" w:hAnsi="Consolas"/>
                  <w:rPrChange w:id="462" w:author="ayres major" w:date="2022-04-25T00:44:00Z">
                    <w:rPr/>
                  </w:rPrChange>
                </w:rPr>
                <w:t xml:space="preserve">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463" w:author="ayres major" w:date="2022-04-25T00:44:00Z">
                    <w:rPr/>
                  </w:rPrChange>
                </w:rPr>
                <w:t>sleep</w:t>
              </w:r>
              <w:proofErr w:type="spellEnd"/>
              <w:r w:rsidRPr="0051008E">
                <w:rPr>
                  <w:rFonts w:ascii="Consolas" w:hAnsi="Consolas"/>
                  <w:rPrChange w:id="464" w:author="ayres major" w:date="2022-04-25T00:44:00Z">
                    <w:rPr/>
                  </w:rPrChange>
                </w:rPr>
                <w:t>(</w:t>
              </w:r>
              <w:proofErr w:type="gramEnd"/>
              <w:r w:rsidRPr="0051008E">
                <w:rPr>
                  <w:rFonts w:ascii="Consolas" w:hAnsi="Consolas"/>
                  <w:rPrChange w:id="465" w:author="ayres major" w:date="2022-04-25T00:44:00Z">
                    <w:rPr/>
                  </w:rPrChange>
                </w:rPr>
                <w:t>500);</w:t>
              </w:r>
            </w:ins>
          </w:p>
          <w:p w14:paraId="256E9656" w14:textId="77777777" w:rsidR="0051008E" w:rsidRPr="0051008E" w:rsidRDefault="0051008E" w:rsidP="0051008E">
            <w:pPr>
              <w:rPr>
                <w:ins w:id="466" w:author="ayres major" w:date="2022-04-25T00:42:00Z"/>
                <w:rFonts w:ascii="Consolas" w:hAnsi="Consolas"/>
                <w:rPrChange w:id="467" w:author="ayres major" w:date="2022-04-25T00:44:00Z">
                  <w:rPr>
                    <w:ins w:id="468" w:author="ayres major" w:date="2022-04-25T00:42:00Z"/>
                  </w:rPr>
                </w:rPrChange>
              </w:rPr>
            </w:pPr>
            <w:ins w:id="469" w:author="ayres major" w:date="2022-04-25T00:42:00Z">
              <w:r w:rsidRPr="0051008E">
                <w:rPr>
                  <w:rFonts w:ascii="Consolas" w:hAnsi="Consolas"/>
                  <w:rPrChange w:id="470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471" w:author="ayres major" w:date="2022-04-25T00:44:00Z">
                    <w:rPr/>
                  </w:rPrChange>
                </w:rPr>
                <w:t>fundo.style</w:t>
              </w:r>
              <w:proofErr w:type="gramEnd"/>
              <w:r w:rsidRPr="0051008E">
                <w:rPr>
                  <w:rFonts w:ascii="Consolas" w:hAnsi="Consolas"/>
                  <w:rPrChange w:id="472" w:author="ayres major" w:date="2022-04-25T00:44:00Z">
                    <w:rPr/>
                  </w:rPrChange>
                </w:rPr>
                <w:t>.backgroundColor</w:t>
              </w:r>
              <w:proofErr w:type="spellEnd"/>
              <w:r w:rsidRPr="0051008E">
                <w:rPr>
                  <w:rFonts w:ascii="Consolas" w:hAnsi="Consolas"/>
                  <w:rPrChange w:id="473" w:author="ayres major" w:date="2022-04-25T00:44:00Z">
                    <w:rPr/>
                  </w:rPrChange>
                </w:rPr>
                <w:t xml:space="preserve"> = "</w:t>
              </w:r>
              <w:proofErr w:type="spellStart"/>
              <w:r w:rsidRPr="0051008E">
                <w:rPr>
                  <w:rFonts w:ascii="Consolas" w:hAnsi="Consolas"/>
                  <w:rPrChange w:id="474" w:author="ayres major" w:date="2022-04-25T00:44:00Z">
                    <w:rPr/>
                  </w:rPrChange>
                </w:rPr>
                <w:t>rgba</w:t>
              </w:r>
              <w:proofErr w:type="spellEnd"/>
              <w:r w:rsidRPr="0051008E">
                <w:rPr>
                  <w:rFonts w:ascii="Consolas" w:hAnsi="Consolas"/>
                  <w:rPrChange w:id="475" w:author="ayres major" w:date="2022-04-25T00:44:00Z">
                    <w:rPr/>
                  </w:rPrChange>
                </w:rPr>
                <w:t>(0, 0, 0, 1)";</w:t>
              </w:r>
            </w:ins>
          </w:p>
          <w:p w14:paraId="1E8A2188" w14:textId="77777777" w:rsidR="0051008E" w:rsidRPr="0051008E" w:rsidRDefault="0051008E" w:rsidP="0051008E">
            <w:pPr>
              <w:rPr>
                <w:ins w:id="476" w:author="ayres major" w:date="2022-04-25T00:42:00Z"/>
                <w:rFonts w:ascii="Consolas" w:hAnsi="Consolas"/>
                <w:rPrChange w:id="477" w:author="ayres major" w:date="2022-04-25T00:44:00Z">
                  <w:rPr>
                    <w:ins w:id="478" w:author="ayres major" w:date="2022-04-25T00:42:00Z"/>
                  </w:rPr>
                </w:rPrChange>
              </w:rPr>
            </w:pPr>
            <w:ins w:id="479" w:author="ayres major" w:date="2022-04-25T00:42:00Z">
              <w:r w:rsidRPr="0051008E">
                <w:rPr>
                  <w:rFonts w:ascii="Consolas" w:hAnsi="Consolas"/>
                  <w:rPrChange w:id="480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481" w:author="ayres major" w:date="2022-04-25T00:44:00Z">
                    <w:rPr/>
                  </w:rPrChange>
                </w:rPr>
                <w:t>intrucoes.style</w:t>
              </w:r>
              <w:proofErr w:type="gramEnd"/>
              <w:r w:rsidRPr="0051008E">
                <w:rPr>
                  <w:rFonts w:ascii="Consolas" w:hAnsi="Consolas"/>
                  <w:rPrChange w:id="482" w:author="ayres major" w:date="2022-04-25T00:44:00Z">
                    <w:rPr/>
                  </w:rPrChange>
                </w:rPr>
                <w:t>.display</w:t>
              </w:r>
              <w:proofErr w:type="spellEnd"/>
              <w:r w:rsidRPr="0051008E">
                <w:rPr>
                  <w:rFonts w:ascii="Consolas" w:hAnsi="Consolas"/>
                  <w:rPrChange w:id="483" w:author="ayres major" w:date="2022-04-25T00:44:00Z">
                    <w:rPr/>
                  </w:rPrChange>
                </w:rPr>
                <w:t xml:space="preserve"> = "</w:t>
              </w:r>
              <w:proofErr w:type="spellStart"/>
              <w:r w:rsidRPr="0051008E">
                <w:rPr>
                  <w:rFonts w:ascii="Consolas" w:hAnsi="Consolas"/>
                  <w:rPrChange w:id="484" w:author="ayres major" w:date="2022-04-25T00:44:00Z">
                    <w:rPr/>
                  </w:rPrChange>
                </w:rPr>
                <w:t>flex</w:t>
              </w:r>
              <w:proofErr w:type="spellEnd"/>
              <w:r w:rsidRPr="0051008E">
                <w:rPr>
                  <w:rFonts w:ascii="Consolas" w:hAnsi="Consolas"/>
                  <w:rPrChange w:id="485" w:author="ayres major" w:date="2022-04-25T00:44:00Z">
                    <w:rPr/>
                  </w:rPrChange>
                </w:rPr>
                <w:t>";</w:t>
              </w:r>
            </w:ins>
          </w:p>
          <w:p w14:paraId="34353267" w14:textId="77777777" w:rsidR="0051008E" w:rsidRPr="0051008E" w:rsidRDefault="0051008E" w:rsidP="0051008E">
            <w:pPr>
              <w:rPr>
                <w:ins w:id="486" w:author="ayres major" w:date="2022-04-25T00:42:00Z"/>
                <w:rFonts w:ascii="Consolas" w:hAnsi="Consolas"/>
                <w:rPrChange w:id="487" w:author="ayres major" w:date="2022-04-25T00:44:00Z">
                  <w:rPr>
                    <w:ins w:id="488" w:author="ayres major" w:date="2022-04-25T00:42:00Z"/>
                  </w:rPr>
                </w:rPrChange>
              </w:rPr>
            </w:pPr>
            <w:ins w:id="489" w:author="ayres major" w:date="2022-04-25T00:42:00Z">
              <w:r w:rsidRPr="0051008E">
                <w:rPr>
                  <w:rFonts w:ascii="Consolas" w:hAnsi="Consolas"/>
                  <w:rPrChange w:id="490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r w:rsidRPr="0051008E">
                <w:rPr>
                  <w:rFonts w:ascii="Consolas" w:hAnsi="Consolas"/>
                  <w:rPrChange w:id="491" w:author="ayres major" w:date="2022-04-25T00:44:00Z">
                    <w:rPr/>
                  </w:rPrChange>
                </w:rPr>
                <w:t>await</w:t>
              </w:r>
              <w:proofErr w:type="spellEnd"/>
              <w:r w:rsidRPr="0051008E">
                <w:rPr>
                  <w:rFonts w:ascii="Consolas" w:hAnsi="Consolas"/>
                  <w:rPrChange w:id="492" w:author="ayres major" w:date="2022-04-25T00:44:00Z">
                    <w:rPr/>
                  </w:rPrChange>
                </w:rPr>
                <w:t xml:space="preserve">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493" w:author="ayres major" w:date="2022-04-25T00:44:00Z">
                    <w:rPr/>
                  </w:rPrChange>
                </w:rPr>
                <w:t>sleep</w:t>
              </w:r>
              <w:proofErr w:type="spellEnd"/>
              <w:r w:rsidRPr="0051008E">
                <w:rPr>
                  <w:rFonts w:ascii="Consolas" w:hAnsi="Consolas"/>
                  <w:rPrChange w:id="494" w:author="ayres major" w:date="2022-04-25T00:44:00Z">
                    <w:rPr/>
                  </w:rPrChange>
                </w:rPr>
                <w:t>(</w:t>
              </w:r>
              <w:proofErr w:type="gramEnd"/>
              <w:r w:rsidRPr="0051008E">
                <w:rPr>
                  <w:rFonts w:ascii="Consolas" w:hAnsi="Consolas"/>
                  <w:rPrChange w:id="495" w:author="ayres major" w:date="2022-04-25T00:44:00Z">
                    <w:rPr/>
                  </w:rPrChange>
                </w:rPr>
                <w:t>500);</w:t>
              </w:r>
            </w:ins>
          </w:p>
          <w:p w14:paraId="77DB64A5" w14:textId="77777777" w:rsidR="0051008E" w:rsidRPr="0051008E" w:rsidRDefault="0051008E" w:rsidP="0051008E">
            <w:pPr>
              <w:rPr>
                <w:ins w:id="496" w:author="ayres major" w:date="2022-04-25T00:42:00Z"/>
                <w:rFonts w:ascii="Consolas" w:hAnsi="Consolas"/>
                <w:rPrChange w:id="497" w:author="ayres major" w:date="2022-04-25T00:44:00Z">
                  <w:rPr>
                    <w:ins w:id="498" w:author="ayres major" w:date="2022-04-25T00:42:00Z"/>
                  </w:rPr>
                </w:rPrChange>
              </w:rPr>
            </w:pPr>
            <w:ins w:id="499" w:author="ayres major" w:date="2022-04-25T00:42:00Z">
              <w:r w:rsidRPr="0051008E">
                <w:rPr>
                  <w:rFonts w:ascii="Consolas" w:hAnsi="Consolas"/>
                  <w:rPrChange w:id="500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501" w:author="ayres major" w:date="2022-04-25T00:44:00Z">
                    <w:rPr/>
                  </w:rPrChange>
                </w:rPr>
                <w:t>intrucoes.innerText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502" w:author="ayres major" w:date="2022-04-25T00:44:00Z">
                    <w:rPr/>
                  </w:rPrChange>
                </w:rPr>
                <w:t xml:space="preserve"> = "PAPEL";</w:t>
              </w:r>
            </w:ins>
          </w:p>
          <w:p w14:paraId="36B0F5DE" w14:textId="77777777" w:rsidR="0051008E" w:rsidRPr="0051008E" w:rsidRDefault="0051008E" w:rsidP="0051008E">
            <w:pPr>
              <w:rPr>
                <w:ins w:id="503" w:author="ayres major" w:date="2022-04-25T00:42:00Z"/>
                <w:rFonts w:ascii="Consolas" w:hAnsi="Consolas"/>
                <w:rPrChange w:id="504" w:author="ayres major" w:date="2022-04-25T00:44:00Z">
                  <w:rPr>
                    <w:ins w:id="505" w:author="ayres major" w:date="2022-04-25T00:42:00Z"/>
                  </w:rPr>
                </w:rPrChange>
              </w:rPr>
            </w:pPr>
            <w:ins w:id="506" w:author="ayres major" w:date="2022-04-25T00:42:00Z">
              <w:r w:rsidRPr="0051008E">
                <w:rPr>
                  <w:rFonts w:ascii="Consolas" w:hAnsi="Consolas"/>
                  <w:rPrChange w:id="507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r w:rsidRPr="0051008E">
                <w:rPr>
                  <w:rFonts w:ascii="Consolas" w:hAnsi="Consolas"/>
                  <w:rPrChange w:id="508" w:author="ayres major" w:date="2022-04-25T00:44:00Z">
                    <w:rPr/>
                  </w:rPrChange>
                </w:rPr>
                <w:t>await</w:t>
              </w:r>
              <w:proofErr w:type="spellEnd"/>
              <w:r w:rsidRPr="0051008E">
                <w:rPr>
                  <w:rFonts w:ascii="Consolas" w:hAnsi="Consolas"/>
                  <w:rPrChange w:id="509" w:author="ayres major" w:date="2022-04-25T00:44:00Z">
                    <w:rPr/>
                  </w:rPrChange>
                </w:rPr>
                <w:t xml:space="preserve">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510" w:author="ayres major" w:date="2022-04-25T00:44:00Z">
                    <w:rPr/>
                  </w:rPrChange>
                </w:rPr>
                <w:t>sleep</w:t>
              </w:r>
              <w:proofErr w:type="spellEnd"/>
              <w:r w:rsidRPr="0051008E">
                <w:rPr>
                  <w:rFonts w:ascii="Consolas" w:hAnsi="Consolas"/>
                  <w:rPrChange w:id="511" w:author="ayres major" w:date="2022-04-25T00:44:00Z">
                    <w:rPr/>
                  </w:rPrChange>
                </w:rPr>
                <w:t>(</w:t>
              </w:r>
              <w:proofErr w:type="gramEnd"/>
              <w:r w:rsidRPr="0051008E">
                <w:rPr>
                  <w:rFonts w:ascii="Consolas" w:hAnsi="Consolas"/>
                  <w:rPrChange w:id="512" w:author="ayres major" w:date="2022-04-25T00:44:00Z">
                    <w:rPr/>
                  </w:rPrChange>
                </w:rPr>
                <w:t>750);</w:t>
              </w:r>
            </w:ins>
          </w:p>
          <w:p w14:paraId="3DD51D17" w14:textId="77777777" w:rsidR="0051008E" w:rsidRPr="0051008E" w:rsidRDefault="0051008E" w:rsidP="0051008E">
            <w:pPr>
              <w:rPr>
                <w:ins w:id="513" w:author="ayres major" w:date="2022-04-25T00:42:00Z"/>
                <w:rFonts w:ascii="Consolas" w:hAnsi="Consolas"/>
                <w:rPrChange w:id="514" w:author="ayres major" w:date="2022-04-25T00:44:00Z">
                  <w:rPr>
                    <w:ins w:id="515" w:author="ayres major" w:date="2022-04-25T00:42:00Z"/>
                  </w:rPr>
                </w:rPrChange>
              </w:rPr>
            </w:pPr>
            <w:ins w:id="516" w:author="ayres major" w:date="2022-04-25T00:42:00Z">
              <w:r w:rsidRPr="0051008E">
                <w:rPr>
                  <w:rFonts w:ascii="Consolas" w:hAnsi="Consolas"/>
                  <w:rPrChange w:id="517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518" w:author="ayres major" w:date="2022-04-25T00:44:00Z">
                    <w:rPr/>
                  </w:rPrChange>
                </w:rPr>
                <w:t>intrucoes.innerText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519" w:author="ayres major" w:date="2022-04-25T00:44:00Z">
                    <w:rPr/>
                  </w:rPrChange>
                </w:rPr>
                <w:t xml:space="preserve"> = "TESOURA";</w:t>
              </w:r>
            </w:ins>
          </w:p>
          <w:p w14:paraId="33C9D439" w14:textId="77777777" w:rsidR="0051008E" w:rsidRPr="0051008E" w:rsidRDefault="0051008E" w:rsidP="0051008E">
            <w:pPr>
              <w:rPr>
                <w:ins w:id="520" w:author="ayres major" w:date="2022-04-25T00:42:00Z"/>
                <w:rFonts w:ascii="Consolas" w:hAnsi="Consolas"/>
                <w:rPrChange w:id="521" w:author="ayres major" w:date="2022-04-25T00:44:00Z">
                  <w:rPr>
                    <w:ins w:id="522" w:author="ayres major" w:date="2022-04-25T00:42:00Z"/>
                  </w:rPr>
                </w:rPrChange>
              </w:rPr>
            </w:pPr>
            <w:ins w:id="523" w:author="ayres major" w:date="2022-04-25T00:42:00Z">
              <w:r w:rsidRPr="0051008E">
                <w:rPr>
                  <w:rFonts w:ascii="Consolas" w:hAnsi="Consolas"/>
                  <w:rPrChange w:id="524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r w:rsidRPr="0051008E">
                <w:rPr>
                  <w:rFonts w:ascii="Consolas" w:hAnsi="Consolas"/>
                  <w:rPrChange w:id="525" w:author="ayres major" w:date="2022-04-25T00:44:00Z">
                    <w:rPr/>
                  </w:rPrChange>
                </w:rPr>
                <w:t>await</w:t>
              </w:r>
              <w:proofErr w:type="spellEnd"/>
              <w:r w:rsidRPr="0051008E">
                <w:rPr>
                  <w:rFonts w:ascii="Consolas" w:hAnsi="Consolas"/>
                  <w:rPrChange w:id="526" w:author="ayres major" w:date="2022-04-25T00:44:00Z">
                    <w:rPr/>
                  </w:rPrChange>
                </w:rPr>
                <w:t xml:space="preserve">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527" w:author="ayres major" w:date="2022-04-25T00:44:00Z">
                    <w:rPr/>
                  </w:rPrChange>
                </w:rPr>
                <w:t>sleep</w:t>
              </w:r>
              <w:proofErr w:type="spellEnd"/>
              <w:r w:rsidRPr="0051008E">
                <w:rPr>
                  <w:rFonts w:ascii="Consolas" w:hAnsi="Consolas"/>
                  <w:rPrChange w:id="528" w:author="ayres major" w:date="2022-04-25T00:44:00Z">
                    <w:rPr/>
                  </w:rPrChange>
                </w:rPr>
                <w:t>(</w:t>
              </w:r>
              <w:proofErr w:type="gramEnd"/>
              <w:r w:rsidRPr="0051008E">
                <w:rPr>
                  <w:rFonts w:ascii="Consolas" w:hAnsi="Consolas"/>
                  <w:rPrChange w:id="529" w:author="ayres major" w:date="2022-04-25T00:44:00Z">
                    <w:rPr/>
                  </w:rPrChange>
                </w:rPr>
                <w:t>500);</w:t>
              </w:r>
            </w:ins>
          </w:p>
          <w:p w14:paraId="60DF5284" w14:textId="77777777" w:rsidR="0051008E" w:rsidRPr="0051008E" w:rsidRDefault="0051008E" w:rsidP="0051008E">
            <w:pPr>
              <w:rPr>
                <w:ins w:id="530" w:author="ayres major" w:date="2022-04-25T00:42:00Z"/>
                <w:rFonts w:ascii="Consolas" w:hAnsi="Consolas"/>
                <w:rPrChange w:id="531" w:author="ayres major" w:date="2022-04-25T00:44:00Z">
                  <w:rPr>
                    <w:ins w:id="532" w:author="ayres major" w:date="2022-04-25T00:42:00Z"/>
                  </w:rPr>
                </w:rPrChange>
              </w:rPr>
            </w:pPr>
            <w:ins w:id="533" w:author="ayres major" w:date="2022-04-25T00:42:00Z">
              <w:r w:rsidRPr="0051008E">
                <w:rPr>
                  <w:rFonts w:ascii="Consolas" w:hAnsi="Consolas"/>
                  <w:rPrChange w:id="534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535" w:author="ayres major" w:date="2022-04-25T00:44:00Z">
                    <w:rPr/>
                  </w:rPrChange>
                </w:rPr>
                <w:t>pedra.setAttribute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536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537" w:author="ayres major" w:date="2022-04-25T00:44:00Z">
                    <w:rPr/>
                  </w:rPrChange>
                </w:rPr>
                <w:t>onmouseleave</w:t>
              </w:r>
              <w:proofErr w:type="spellEnd"/>
              <w:r w:rsidRPr="0051008E">
                <w:rPr>
                  <w:rFonts w:ascii="Consolas" w:hAnsi="Consolas"/>
                  <w:rPrChange w:id="538" w:author="ayres major" w:date="2022-04-25T00:44:00Z">
                    <w:rPr/>
                  </w:rPrChange>
                </w:rPr>
                <w:t>", "sair(this.id)");</w:t>
              </w:r>
            </w:ins>
          </w:p>
          <w:p w14:paraId="726D7A8D" w14:textId="77777777" w:rsidR="0051008E" w:rsidRPr="0051008E" w:rsidRDefault="0051008E" w:rsidP="0051008E">
            <w:pPr>
              <w:rPr>
                <w:ins w:id="539" w:author="ayres major" w:date="2022-04-25T00:42:00Z"/>
                <w:rFonts w:ascii="Consolas" w:hAnsi="Consolas"/>
                <w:rPrChange w:id="540" w:author="ayres major" w:date="2022-04-25T00:44:00Z">
                  <w:rPr>
                    <w:ins w:id="541" w:author="ayres major" w:date="2022-04-25T00:42:00Z"/>
                  </w:rPr>
                </w:rPrChange>
              </w:rPr>
            </w:pPr>
            <w:ins w:id="542" w:author="ayres major" w:date="2022-04-25T00:42:00Z">
              <w:r w:rsidRPr="0051008E">
                <w:rPr>
                  <w:rFonts w:ascii="Consolas" w:hAnsi="Consolas"/>
                  <w:rPrChange w:id="543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544" w:author="ayres major" w:date="2022-04-25T00:44:00Z">
                    <w:rPr/>
                  </w:rPrChange>
                </w:rPr>
                <w:t>papel.setAttribute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545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546" w:author="ayres major" w:date="2022-04-25T00:44:00Z">
                    <w:rPr/>
                  </w:rPrChange>
                </w:rPr>
                <w:t>onmouseleave</w:t>
              </w:r>
              <w:proofErr w:type="spellEnd"/>
              <w:r w:rsidRPr="0051008E">
                <w:rPr>
                  <w:rFonts w:ascii="Consolas" w:hAnsi="Consolas"/>
                  <w:rPrChange w:id="547" w:author="ayres major" w:date="2022-04-25T00:44:00Z">
                    <w:rPr/>
                  </w:rPrChange>
                </w:rPr>
                <w:t>", "sair(this.id)");</w:t>
              </w:r>
            </w:ins>
          </w:p>
          <w:p w14:paraId="6D0362F0" w14:textId="77777777" w:rsidR="0051008E" w:rsidRPr="0051008E" w:rsidRDefault="0051008E" w:rsidP="0051008E">
            <w:pPr>
              <w:rPr>
                <w:ins w:id="548" w:author="ayres major" w:date="2022-04-25T00:42:00Z"/>
                <w:rFonts w:ascii="Consolas" w:hAnsi="Consolas"/>
                <w:rPrChange w:id="549" w:author="ayres major" w:date="2022-04-25T00:44:00Z">
                  <w:rPr>
                    <w:ins w:id="550" w:author="ayres major" w:date="2022-04-25T00:42:00Z"/>
                  </w:rPr>
                </w:rPrChange>
              </w:rPr>
            </w:pPr>
            <w:ins w:id="551" w:author="ayres major" w:date="2022-04-25T00:42:00Z">
              <w:r w:rsidRPr="0051008E">
                <w:rPr>
                  <w:rFonts w:ascii="Consolas" w:hAnsi="Consolas"/>
                  <w:rPrChange w:id="552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553" w:author="ayres major" w:date="2022-04-25T00:44:00Z">
                    <w:rPr/>
                  </w:rPrChange>
                </w:rPr>
                <w:t>tesoura.setAttribute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554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555" w:author="ayres major" w:date="2022-04-25T00:44:00Z">
                    <w:rPr/>
                  </w:rPrChange>
                </w:rPr>
                <w:t>onmouseleave</w:t>
              </w:r>
              <w:proofErr w:type="spellEnd"/>
              <w:r w:rsidRPr="0051008E">
                <w:rPr>
                  <w:rFonts w:ascii="Consolas" w:hAnsi="Consolas"/>
                  <w:rPrChange w:id="556" w:author="ayres major" w:date="2022-04-25T00:44:00Z">
                    <w:rPr/>
                  </w:rPrChange>
                </w:rPr>
                <w:t>", "sair(this.id)");</w:t>
              </w:r>
            </w:ins>
          </w:p>
          <w:p w14:paraId="35F78ACC" w14:textId="77777777" w:rsidR="0051008E" w:rsidRPr="0051008E" w:rsidRDefault="0051008E" w:rsidP="0051008E">
            <w:pPr>
              <w:rPr>
                <w:ins w:id="557" w:author="ayres major" w:date="2022-04-25T00:42:00Z"/>
                <w:rFonts w:ascii="Consolas" w:hAnsi="Consolas"/>
                <w:rPrChange w:id="558" w:author="ayres major" w:date="2022-04-25T00:44:00Z">
                  <w:rPr>
                    <w:ins w:id="559" w:author="ayres major" w:date="2022-04-25T00:42:00Z"/>
                  </w:rPr>
                </w:rPrChange>
              </w:rPr>
            </w:pPr>
            <w:ins w:id="560" w:author="ayres major" w:date="2022-04-25T00:42:00Z">
              <w:r w:rsidRPr="0051008E">
                <w:rPr>
                  <w:rFonts w:ascii="Consolas" w:hAnsi="Consolas"/>
                  <w:rPrChange w:id="561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562" w:author="ayres major" w:date="2022-04-25T00:44:00Z">
                    <w:rPr/>
                  </w:rPrChange>
                </w:rPr>
                <w:t>pedra.setAttribute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563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564" w:author="ayres major" w:date="2022-04-25T00:44:00Z">
                    <w:rPr/>
                  </w:rPrChange>
                </w:rPr>
                <w:t>onmouseenter</w:t>
              </w:r>
              <w:proofErr w:type="spellEnd"/>
              <w:r w:rsidRPr="0051008E">
                <w:rPr>
                  <w:rFonts w:ascii="Consolas" w:hAnsi="Consolas"/>
                  <w:rPrChange w:id="565" w:author="ayres major" w:date="2022-04-25T00:44:00Z">
                    <w:rPr/>
                  </w:rPrChange>
                </w:rPr>
                <w:t>", "entrar(this.id)");</w:t>
              </w:r>
            </w:ins>
          </w:p>
          <w:p w14:paraId="74948674" w14:textId="77777777" w:rsidR="0051008E" w:rsidRPr="0051008E" w:rsidRDefault="0051008E" w:rsidP="0051008E">
            <w:pPr>
              <w:rPr>
                <w:ins w:id="566" w:author="ayres major" w:date="2022-04-25T00:42:00Z"/>
                <w:rFonts w:ascii="Consolas" w:hAnsi="Consolas"/>
                <w:rPrChange w:id="567" w:author="ayres major" w:date="2022-04-25T00:44:00Z">
                  <w:rPr>
                    <w:ins w:id="568" w:author="ayres major" w:date="2022-04-25T00:42:00Z"/>
                  </w:rPr>
                </w:rPrChange>
              </w:rPr>
            </w:pPr>
            <w:ins w:id="569" w:author="ayres major" w:date="2022-04-25T00:42:00Z">
              <w:r w:rsidRPr="0051008E">
                <w:rPr>
                  <w:rFonts w:ascii="Consolas" w:hAnsi="Consolas"/>
                  <w:rPrChange w:id="570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571" w:author="ayres major" w:date="2022-04-25T00:44:00Z">
                    <w:rPr/>
                  </w:rPrChange>
                </w:rPr>
                <w:t>papel.setAttribute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572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573" w:author="ayres major" w:date="2022-04-25T00:44:00Z">
                    <w:rPr/>
                  </w:rPrChange>
                </w:rPr>
                <w:t>onmouseenter</w:t>
              </w:r>
              <w:proofErr w:type="spellEnd"/>
              <w:r w:rsidRPr="0051008E">
                <w:rPr>
                  <w:rFonts w:ascii="Consolas" w:hAnsi="Consolas"/>
                  <w:rPrChange w:id="574" w:author="ayres major" w:date="2022-04-25T00:44:00Z">
                    <w:rPr/>
                  </w:rPrChange>
                </w:rPr>
                <w:t>", "entrar(this.id)");</w:t>
              </w:r>
            </w:ins>
          </w:p>
          <w:p w14:paraId="00F701E3" w14:textId="77777777" w:rsidR="0051008E" w:rsidRPr="0051008E" w:rsidRDefault="0051008E" w:rsidP="0051008E">
            <w:pPr>
              <w:rPr>
                <w:ins w:id="575" w:author="ayres major" w:date="2022-04-25T00:42:00Z"/>
                <w:rFonts w:ascii="Consolas" w:hAnsi="Consolas"/>
                <w:rPrChange w:id="576" w:author="ayres major" w:date="2022-04-25T00:44:00Z">
                  <w:rPr>
                    <w:ins w:id="577" w:author="ayres major" w:date="2022-04-25T00:42:00Z"/>
                  </w:rPr>
                </w:rPrChange>
              </w:rPr>
            </w:pPr>
            <w:ins w:id="578" w:author="ayres major" w:date="2022-04-25T00:42:00Z">
              <w:r w:rsidRPr="0051008E">
                <w:rPr>
                  <w:rFonts w:ascii="Consolas" w:hAnsi="Consolas"/>
                  <w:rPrChange w:id="579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580" w:author="ayres major" w:date="2022-04-25T00:44:00Z">
                    <w:rPr/>
                  </w:rPrChange>
                </w:rPr>
                <w:t>tesoura.setAttribute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581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582" w:author="ayres major" w:date="2022-04-25T00:44:00Z">
                    <w:rPr/>
                  </w:rPrChange>
                </w:rPr>
                <w:t>onmouseenter</w:t>
              </w:r>
              <w:proofErr w:type="spellEnd"/>
              <w:r w:rsidRPr="0051008E">
                <w:rPr>
                  <w:rFonts w:ascii="Consolas" w:hAnsi="Consolas"/>
                  <w:rPrChange w:id="583" w:author="ayres major" w:date="2022-04-25T00:44:00Z">
                    <w:rPr/>
                  </w:rPrChange>
                </w:rPr>
                <w:t>", "entrar(this.id)");</w:t>
              </w:r>
            </w:ins>
          </w:p>
          <w:p w14:paraId="1F100AC1" w14:textId="77777777" w:rsidR="0051008E" w:rsidRPr="0051008E" w:rsidRDefault="0051008E" w:rsidP="0051008E">
            <w:pPr>
              <w:rPr>
                <w:ins w:id="584" w:author="ayres major" w:date="2022-04-25T00:42:00Z"/>
                <w:rFonts w:ascii="Consolas" w:hAnsi="Consolas"/>
                <w:rPrChange w:id="585" w:author="ayres major" w:date="2022-04-25T00:44:00Z">
                  <w:rPr>
                    <w:ins w:id="586" w:author="ayres major" w:date="2022-04-25T00:42:00Z"/>
                  </w:rPr>
                </w:rPrChange>
              </w:rPr>
            </w:pPr>
            <w:ins w:id="587" w:author="ayres major" w:date="2022-04-25T00:42:00Z">
              <w:r w:rsidRPr="0051008E">
                <w:rPr>
                  <w:rFonts w:ascii="Consolas" w:hAnsi="Consolas"/>
                  <w:rPrChange w:id="588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589" w:author="ayres major" w:date="2022-04-25T00:44:00Z">
                    <w:rPr/>
                  </w:rPrChange>
                </w:rPr>
                <w:t>pedraimg.setAttribute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590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591" w:author="ayres major" w:date="2022-04-25T00:44:00Z">
                    <w:rPr/>
                  </w:rPrChange>
                </w:rPr>
                <w:t>onmouseleave</w:t>
              </w:r>
              <w:proofErr w:type="spellEnd"/>
              <w:r w:rsidRPr="0051008E">
                <w:rPr>
                  <w:rFonts w:ascii="Consolas" w:hAnsi="Consolas"/>
                  <w:rPrChange w:id="592" w:author="ayres major" w:date="2022-04-25T00:44:00Z">
                    <w:rPr/>
                  </w:rPrChange>
                </w:rPr>
                <w:t>", "sair(this.id)");</w:t>
              </w:r>
            </w:ins>
          </w:p>
          <w:p w14:paraId="457944D0" w14:textId="77777777" w:rsidR="0051008E" w:rsidRPr="0051008E" w:rsidRDefault="0051008E" w:rsidP="0051008E">
            <w:pPr>
              <w:rPr>
                <w:ins w:id="593" w:author="ayres major" w:date="2022-04-25T00:42:00Z"/>
                <w:rFonts w:ascii="Consolas" w:hAnsi="Consolas"/>
                <w:rPrChange w:id="594" w:author="ayres major" w:date="2022-04-25T00:44:00Z">
                  <w:rPr>
                    <w:ins w:id="595" w:author="ayres major" w:date="2022-04-25T00:42:00Z"/>
                  </w:rPr>
                </w:rPrChange>
              </w:rPr>
            </w:pPr>
            <w:ins w:id="596" w:author="ayres major" w:date="2022-04-25T00:42:00Z">
              <w:r w:rsidRPr="0051008E">
                <w:rPr>
                  <w:rFonts w:ascii="Consolas" w:hAnsi="Consolas"/>
                  <w:rPrChange w:id="597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598" w:author="ayres major" w:date="2022-04-25T00:44:00Z">
                    <w:rPr/>
                  </w:rPrChange>
                </w:rPr>
                <w:t>papelimg.setAttribute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599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600" w:author="ayres major" w:date="2022-04-25T00:44:00Z">
                    <w:rPr/>
                  </w:rPrChange>
                </w:rPr>
                <w:t>onmouseleave</w:t>
              </w:r>
              <w:proofErr w:type="spellEnd"/>
              <w:r w:rsidRPr="0051008E">
                <w:rPr>
                  <w:rFonts w:ascii="Consolas" w:hAnsi="Consolas"/>
                  <w:rPrChange w:id="601" w:author="ayres major" w:date="2022-04-25T00:44:00Z">
                    <w:rPr/>
                  </w:rPrChange>
                </w:rPr>
                <w:t>", "sair(this.id)");</w:t>
              </w:r>
            </w:ins>
          </w:p>
          <w:p w14:paraId="5851B577" w14:textId="77777777" w:rsidR="0051008E" w:rsidRPr="0051008E" w:rsidRDefault="0051008E" w:rsidP="0051008E">
            <w:pPr>
              <w:rPr>
                <w:ins w:id="602" w:author="ayres major" w:date="2022-04-25T00:42:00Z"/>
                <w:rFonts w:ascii="Consolas" w:hAnsi="Consolas"/>
                <w:rPrChange w:id="603" w:author="ayres major" w:date="2022-04-25T00:44:00Z">
                  <w:rPr>
                    <w:ins w:id="604" w:author="ayres major" w:date="2022-04-25T00:42:00Z"/>
                  </w:rPr>
                </w:rPrChange>
              </w:rPr>
            </w:pPr>
            <w:ins w:id="605" w:author="ayres major" w:date="2022-04-25T00:42:00Z">
              <w:r w:rsidRPr="0051008E">
                <w:rPr>
                  <w:rFonts w:ascii="Consolas" w:hAnsi="Consolas"/>
                  <w:rPrChange w:id="606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607" w:author="ayres major" w:date="2022-04-25T00:44:00Z">
                    <w:rPr/>
                  </w:rPrChange>
                </w:rPr>
                <w:t>tesouraimg.setAttribute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608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609" w:author="ayres major" w:date="2022-04-25T00:44:00Z">
                    <w:rPr/>
                  </w:rPrChange>
                </w:rPr>
                <w:t>onmouseleave</w:t>
              </w:r>
              <w:proofErr w:type="spellEnd"/>
              <w:r w:rsidRPr="0051008E">
                <w:rPr>
                  <w:rFonts w:ascii="Consolas" w:hAnsi="Consolas"/>
                  <w:rPrChange w:id="610" w:author="ayres major" w:date="2022-04-25T00:44:00Z">
                    <w:rPr/>
                  </w:rPrChange>
                </w:rPr>
                <w:t>", "sair(this.id)");</w:t>
              </w:r>
            </w:ins>
          </w:p>
          <w:p w14:paraId="51AB8CEB" w14:textId="77777777" w:rsidR="0051008E" w:rsidRPr="0051008E" w:rsidRDefault="0051008E" w:rsidP="0051008E">
            <w:pPr>
              <w:rPr>
                <w:ins w:id="611" w:author="ayres major" w:date="2022-04-25T00:42:00Z"/>
                <w:rFonts w:ascii="Consolas" w:hAnsi="Consolas"/>
                <w:rPrChange w:id="612" w:author="ayres major" w:date="2022-04-25T00:44:00Z">
                  <w:rPr>
                    <w:ins w:id="613" w:author="ayres major" w:date="2022-04-25T00:42:00Z"/>
                  </w:rPr>
                </w:rPrChange>
              </w:rPr>
            </w:pPr>
            <w:ins w:id="614" w:author="ayres major" w:date="2022-04-25T00:42:00Z">
              <w:r w:rsidRPr="0051008E">
                <w:rPr>
                  <w:rFonts w:ascii="Consolas" w:hAnsi="Consolas"/>
                  <w:rPrChange w:id="615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616" w:author="ayres major" w:date="2022-04-25T00:44:00Z">
                    <w:rPr/>
                  </w:rPrChange>
                </w:rPr>
                <w:t>pedraimg.setAttribute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617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618" w:author="ayres major" w:date="2022-04-25T00:44:00Z">
                    <w:rPr/>
                  </w:rPrChange>
                </w:rPr>
                <w:t>onmouseenter</w:t>
              </w:r>
              <w:proofErr w:type="spellEnd"/>
              <w:r w:rsidRPr="0051008E">
                <w:rPr>
                  <w:rFonts w:ascii="Consolas" w:hAnsi="Consolas"/>
                  <w:rPrChange w:id="619" w:author="ayres major" w:date="2022-04-25T00:44:00Z">
                    <w:rPr/>
                  </w:rPrChange>
                </w:rPr>
                <w:t>", "entrar(this.id)");</w:t>
              </w:r>
            </w:ins>
          </w:p>
          <w:p w14:paraId="3D49E26C" w14:textId="77777777" w:rsidR="0051008E" w:rsidRPr="0051008E" w:rsidRDefault="0051008E" w:rsidP="0051008E">
            <w:pPr>
              <w:rPr>
                <w:ins w:id="620" w:author="ayres major" w:date="2022-04-25T00:42:00Z"/>
                <w:rFonts w:ascii="Consolas" w:hAnsi="Consolas"/>
                <w:rPrChange w:id="621" w:author="ayres major" w:date="2022-04-25T00:44:00Z">
                  <w:rPr>
                    <w:ins w:id="622" w:author="ayres major" w:date="2022-04-25T00:42:00Z"/>
                  </w:rPr>
                </w:rPrChange>
              </w:rPr>
            </w:pPr>
            <w:ins w:id="623" w:author="ayres major" w:date="2022-04-25T00:42:00Z">
              <w:r w:rsidRPr="0051008E">
                <w:rPr>
                  <w:rFonts w:ascii="Consolas" w:hAnsi="Consolas"/>
                  <w:rPrChange w:id="624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625" w:author="ayres major" w:date="2022-04-25T00:44:00Z">
                    <w:rPr/>
                  </w:rPrChange>
                </w:rPr>
                <w:t>papelimg.setAttribute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626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627" w:author="ayres major" w:date="2022-04-25T00:44:00Z">
                    <w:rPr/>
                  </w:rPrChange>
                </w:rPr>
                <w:t>onmouseenter</w:t>
              </w:r>
              <w:proofErr w:type="spellEnd"/>
              <w:r w:rsidRPr="0051008E">
                <w:rPr>
                  <w:rFonts w:ascii="Consolas" w:hAnsi="Consolas"/>
                  <w:rPrChange w:id="628" w:author="ayres major" w:date="2022-04-25T00:44:00Z">
                    <w:rPr/>
                  </w:rPrChange>
                </w:rPr>
                <w:t>", "entrar(this.id)");</w:t>
              </w:r>
            </w:ins>
          </w:p>
          <w:p w14:paraId="568014E9" w14:textId="77777777" w:rsidR="0051008E" w:rsidRPr="0051008E" w:rsidRDefault="0051008E" w:rsidP="0051008E">
            <w:pPr>
              <w:rPr>
                <w:ins w:id="629" w:author="ayres major" w:date="2022-04-25T00:42:00Z"/>
                <w:rFonts w:ascii="Consolas" w:hAnsi="Consolas"/>
                <w:rPrChange w:id="630" w:author="ayres major" w:date="2022-04-25T00:44:00Z">
                  <w:rPr>
                    <w:ins w:id="631" w:author="ayres major" w:date="2022-04-25T00:42:00Z"/>
                  </w:rPr>
                </w:rPrChange>
              </w:rPr>
            </w:pPr>
            <w:ins w:id="632" w:author="ayres major" w:date="2022-04-25T00:42:00Z">
              <w:r w:rsidRPr="0051008E">
                <w:rPr>
                  <w:rFonts w:ascii="Consolas" w:hAnsi="Consolas"/>
                  <w:rPrChange w:id="633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634" w:author="ayres major" w:date="2022-04-25T00:44:00Z">
                    <w:rPr/>
                  </w:rPrChange>
                </w:rPr>
                <w:t>tesouraimg.setAttribute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635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636" w:author="ayres major" w:date="2022-04-25T00:44:00Z">
                    <w:rPr/>
                  </w:rPrChange>
                </w:rPr>
                <w:t>onmouseenter</w:t>
              </w:r>
              <w:proofErr w:type="spellEnd"/>
              <w:r w:rsidRPr="0051008E">
                <w:rPr>
                  <w:rFonts w:ascii="Consolas" w:hAnsi="Consolas"/>
                  <w:rPrChange w:id="637" w:author="ayres major" w:date="2022-04-25T00:44:00Z">
                    <w:rPr/>
                  </w:rPrChange>
                </w:rPr>
                <w:t>", "entrar(this.id)");</w:t>
              </w:r>
            </w:ins>
          </w:p>
          <w:p w14:paraId="0AAF1A05" w14:textId="77777777" w:rsidR="0051008E" w:rsidRPr="0051008E" w:rsidRDefault="0051008E" w:rsidP="0051008E">
            <w:pPr>
              <w:rPr>
                <w:ins w:id="638" w:author="ayres major" w:date="2022-04-25T00:42:00Z"/>
                <w:rFonts w:ascii="Consolas" w:hAnsi="Consolas"/>
                <w:rPrChange w:id="639" w:author="ayres major" w:date="2022-04-25T00:44:00Z">
                  <w:rPr>
                    <w:ins w:id="640" w:author="ayres major" w:date="2022-04-25T00:42:00Z"/>
                  </w:rPr>
                </w:rPrChange>
              </w:rPr>
            </w:pPr>
            <w:ins w:id="641" w:author="ayres major" w:date="2022-04-25T00:42:00Z">
              <w:r w:rsidRPr="0051008E">
                <w:rPr>
                  <w:rFonts w:ascii="Consolas" w:hAnsi="Consolas"/>
                  <w:rPrChange w:id="642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643" w:author="ayres major" w:date="2022-04-25T00:44:00Z">
                    <w:rPr/>
                  </w:rPrChange>
                </w:rPr>
                <w:t>pedra.setAttribute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644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645" w:author="ayres major" w:date="2022-04-25T00:44:00Z">
                    <w:rPr/>
                  </w:rPrChange>
                </w:rPr>
                <w:t>onclick</w:t>
              </w:r>
              <w:proofErr w:type="spellEnd"/>
              <w:r w:rsidRPr="0051008E">
                <w:rPr>
                  <w:rFonts w:ascii="Consolas" w:hAnsi="Consolas"/>
                  <w:rPrChange w:id="646" w:author="ayres major" w:date="2022-04-25T00:44:00Z">
                    <w:rPr/>
                  </w:rPrChange>
                </w:rPr>
                <w:t>", "</w:t>
              </w:r>
              <w:proofErr w:type="spellStart"/>
              <w:r w:rsidRPr="0051008E">
                <w:rPr>
                  <w:rFonts w:ascii="Consolas" w:hAnsi="Consolas"/>
                  <w:rPrChange w:id="647" w:author="ayres major" w:date="2022-04-25T00:44:00Z">
                    <w:rPr/>
                  </w:rPrChange>
                </w:rPr>
                <w:t>select</w:t>
              </w:r>
              <w:proofErr w:type="spellEnd"/>
              <w:r w:rsidRPr="0051008E">
                <w:rPr>
                  <w:rFonts w:ascii="Consolas" w:hAnsi="Consolas"/>
                  <w:rPrChange w:id="648" w:author="ayres major" w:date="2022-04-25T00:44:00Z">
                    <w:rPr/>
                  </w:rPrChange>
                </w:rPr>
                <w:t>(this.id)");</w:t>
              </w:r>
            </w:ins>
          </w:p>
          <w:p w14:paraId="7A85F074" w14:textId="77777777" w:rsidR="0051008E" w:rsidRPr="0051008E" w:rsidRDefault="0051008E" w:rsidP="0051008E">
            <w:pPr>
              <w:rPr>
                <w:ins w:id="649" w:author="ayres major" w:date="2022-04-25T00:42:00Z"/>
                <w:rFonts w:ascii="Consolas" w:hAnsi="Consolas"/>
                <w:rPrChange w:id="650" w:author="ayres major" w:date="2022-04-25T00:44:00Z">
                  <w:rPr>
                    <w:ins w:id="651" w:author="ayres major" w:date="2022-04-25T00:42:00Z"/>
                  </w:rPr>
                </w:rPrChange>
              </w:rPr>
            </w:pPr>
            <w:ins w:id="652" w:author="ayres major" w:date="2022-04-25T00:42:00Z">
              <w:r w:rsidRPr="0051008E">
                <w:rPr>
                  <w:rFonts w:ascii="Consolas" w:hAnsi="Consolas"/>
                  <w:rPrChange w:id="653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654" w:author="ayres major" w:date="2022-04-25T00:44:00Z">
                    <w:rPr/>
                  </w:rPrChange>
                </w:rPr>
                <w:t>papel.setAttribute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655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656" w:author="ayres major" w:date="2022-04-25T00:44:00Z">
                    <w:rPr/>
                  </w:rPrChange>
                </w:rPr>
                <w:t>onclick</w:t>
              </w:r>
              <w:proofErr w:type="spellEnd"/>
              <w:r w:rsidRPr="0051008E">
                <w:rPr>
                  <w:rFonts w:ascii="Consolas" w:hAnsi="Consolas"/>
                  <w:rPrChange w:id="657" w:author="ayres major" w:date="2022-04-25T00:44:00Z">
                    <w:rPr/>
                  </w:rPrChange>
                </w:rPr>
                <w:t>", "</w:t>
              </w:r>
              <w:proofErr w:type="spellStart"/>
              <w:r w:rsidRPr="0051008E">
                <w:rPr>
                  <w:rFonts w:ascii="Consolas" w:hAnsi="Consolas"/>
                  <w:rPrChange w:id="658" w:author="ayres major" w:date="2022-04-25T00:44:00Z">
                    <w:rPr/>
                  </w:rPrChange>
                </w:rPr>
                <w:t>select</w:t>
              </w:r>
              <w:proofErr w:type="spellEnd"/>
              <w:r w:rsidRPr="0051008E">
                <w:rPr>
                  <w:rFonts w:ascii="Consolas" w:hAnsi="Consolas"/>
                  <w:rPrChange w:id="659" w:author="ayres major" w:date="2022-04-25T00:44:00Z">
                    <w:rPr/>
                  </w:rPrChange>
                </w:rPr>
                <w:t>(this.id)");</w:t>
              </w:r>
            </w:ins>
          </w:p>
          <w:p w14:paraId="7F668CA5" w14:textId="77777777" w:rsidR="0051008E" w:rsidRPr="0051008E" w:rsidRDefault="0051008E" w:rsidP="0051008E">
            <w:pPr>
              <w:rPr>
                <w:ins w:id="660" w:author="ayres major" w:date="2022-04-25T00:42:00Z"/>
                <w:rFonts w:ascii="Consolas" w:hAnsi="Consolas"/>
                <w:rPrChange w:id="661" w:author="ayres major" w:date="2022-04-25T00:44:00Z">
                  <w:rPr>
                    <w:ins w:id="662" w:author="ayres major" w:date="2022-04-25T00:42:00Z"/>
                  </w:rPr>
                </w:rPrChange>
              </w:rPr>
            </w:pPr>
            <w:ins w:id="663" w:author="ayres major" w:date="2022-04-25T00:42:00Z">
              <w:r w:rsidRPr="0051008E">
                <w:rPr>
                  <w:rFonts w:ascii="Consolas" w:hAnsi="Consolas"/>
                  <w:rPrChange w:id="664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665" w:author="ayres major" w:date="2022-04-25T00:44:00Z">
                    <w:rPr/>
                  </w:rPrChange>
                </w:rPr>
                <w:t>tesoura.setAttribute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666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667" w:author="ayres major" w:date="2022-04-25T00:44:00Z">
                    <w:rPr/>
                  </w:rPrChange>
                </w:rPr>
                <w:t>onclick</w:t>
              </w:r>
              <w:proofErr w:type="spellEnd"/>
              <w:r w:rsidRPr="0051008E">
                <w:rPr>
                  <w:rFonts w:ascii="Consolas" w:hAnsi="Consolas"/>
                  <w:rPrChange w:id="668" w:author="ayres major" w:date="2022-04-25T00:44:00Z">
                    <w:rPr/>
                  </w:rPrChange>
                </w:rPr>
                <w:t>", "</w:t>
              </w:r>
              <w:proofErr w:type="spellStart"/>
              <w:r w:rsidRPr="0051008E">
                <w:rPr>
                  <w:rFonts w:ascii="Consolas" w:hAnsi="Consolas"/>
                  <w:rPrChange w:id="669" w:author="ayres major" w:date="2022-04-25T00:44:00Z">
                    <w:rPr/>
                  </w:rPrChange>
                </w:rPr>
                <w:t>select</w:t>
              </w:r>
              <w:proofErr w:type="spellEnd"/>
              <w:r w:rsidRPr="0051008E">
                <w:rPr>
                  <w:rFonts w:ascii="Consolas" w:hAnsi="Consolas"/>
                  <w:rPrChange w:id="670" w:author="ayres major" w:date="2022-04-25T00:44:00Z">
                    <w:rPr/>
                  </w:rPrChange>
                </w:rPr>
                <w:t>(this.id)");</w:t>
              </w:r>
            </w:ins>
          </w:p>
          <w:p w14:paraId="1C2E958C" w14:textId="77777777" w:rsidR="0051008E" w:rsidRPr="0051008E" w:rsidRDefault="0051008E" w:rsidP="0051008E">
            <w:pPr>
              <w:rPr>
                <w:ins w:id="671" w:author="ayres major" w:date="2022-04-25T00:42:00Z"/>
                <w:rFonts w:ascii="Consolas" w:hAnsi="Consolas"/>
                <w:rPrChange w:id="672" w:author="ayres major" w:date="2022-04-25T00:44:00Z">
                  <w:rPr>
                    <w:ins w:id="673" w:author="ayres major" w:date="2022-04-25T00:42:00Z"/>
                  </w:rPr>
                </w:rPrChange>
              </w:rPr>
            </w:pPr>
            <w:ins w:id="674" w:author="ayres major" w:date="2022-04-25T00:42:00Z">
              <w:r w:rsidRPr="0051008E">
                <w:rPr>
                  <w:rFonts w:ascii="Consolas" w:hAnsi="Consolas"/>
                  <w:rPrChange w:id="675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676" w:author="ayres major" w:date="2022-04-25T00:44:00Z">
                    <w:rPr/>
                  </w:rPrChange>
                </w:rPr>
                <w:t>pedraimg.setAttribute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677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678" w:author="ayres major" w:date="2022-04-25T00:44:00Z">
                    <w:rPr/>
                  </w:rPrChange>
                </w:rPr>
                <w:t>onclick</w:t>
              </w:r>
              <w:proofErr w:type="spellEnd"/>
              <w:r w:rsidRPr="0051008E">
                <w:rPr>
                  <w:rFonts w:ascii="Consolas" w:hAnsi="Consolas"/>
                  <w:rPrChange w:id="679" w:author="ayres major" w:date="2022-04-25T00:44:00Z">
                    <w:rPr/>
                  </w:rPrChange>
                </w:rPr>
                <w:t>", "</w:t>
              </w:r>
              <w:proofErr w:type="spellStart"/>
              <w:r w:rsidRPr="0051008E">
                <w:rPr>
                  <w:rFonts w:ascii="Consolas" w:hAnsi="Consolas"/>
                  <w:rPrChange w:id="680" w:author="ayres major" w:date="2022-04-25T00:44:00Z">
                    <w:rPr/>
                  </w:rPrChange>
                </w:rPr>
                <w:t>select</w:t>
              </w:r>
              <w:proofErr w:type="spellEnd"/>
              <w:r w:rsidRPr="0051008E">
                <w:rPr>
                  <w:rFonts w:ascii="Consolas" w:hAnsi="Consolas"/>
                  <w:rPrChange w:id="681" w:author="ayres major" w:date="2022-04-25T00:44:00Z">
                    <w:rPr/>
                  </w:rPrChange>
                </w:rPr>
                <w:t>('pedra')");</w:t>
              </w:r>
            </w:ins>
          </w:p>
          <w:p w14:paraId="422BDC39" w14:textId="77777777" w:rsidR="0051008E" w:rsidRPr="0051008E" w:rsidRDefault="0051008E" w:rsidP="0051008E">
            <w:pPr>
              <w:rPr>
                <w:ins w:id="682" w:author="ayres major" w:date="2022-04-25T00:42:00Z"/>
                <w:rFonts w:ascii="Consolas" w:hAnsi="Consolas"/>
                <w:rPrChange w:id="683" w:author="ayres major" w:date="2022-04-25T00:44:00Z">
                  <w:rPr>
                    <w:ins w:id="684" w:author="ayres major" w:date="2022-04-25T00:42:00Z"/>
                  </w:rPr>
                </w:rPrChange>
              </w:rPr>
            </w:pPr>
            <w:ins w:id="685" w:author="ayres major" w:date="2022-04-25T00:42:00Z">
              <w:r w:rsidRPr="0051008E">
                <w:rPr>
                  <w:rFonts w:ascii="Consolas" w:hAnsi="Consolas"/>
                  <w:rPrChange w:id="686" w:author="ayres major" w:date="2022-04-25T00:44:00Z">
                    <w:rPr/>
                  </w:rPrChange>
                </w:rPr>
                <w:lastRenderedPageBreak/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687" w:author="ayres major" w:date="2022-04-25T00:44:00Z">
                    <w:rPr/>
                  </w:rPrChange>
                </w:rPr>
                <w:t>papelimg.setAttribute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688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689" w:author="ayres major" w:date="2022-04-25T00:44:00Z">
                    <w:rPr/>
                  </w:rPrChange>
                </w:rPr>
                <w:t>onclick</w:t>
              </w:r>
              <w:proofErr w:type="spellEnd"/>
              <w:r w:rsidRPr="0051008E">
                <w:rPr>
                  <w:rFonts w:ascii="Consolas" w:hAnsi="Consolas"/>
                  <w:rPrChange w:id="690" w:author="ayres major" w:date="2022-04-25T00:44:00Z">
                    <w:rPr/>
                  </w:rPrChange>
                </w:rPr>
                <w:t>", "</w:t>
              </w:r>
              <w:proofErr w:type="spellStart"/>
              <w:r w:rsidRPr="0051008E">
                <w:rPr>
                  <w:rFonts w:ascii="Consolas" w:hAnsi="Consolas"/>
                  <w:rPrChange w:id="691" w:author="ayres major" w:date="2022-04-25T00:44:00Z">
                    <w:rPr/>
                  </w:rPrChange>
                </w:rPr>
                <w:t>select</w:t>
              </w:r>
              <w:proofErr w:type="spellEnd"/>
              <w:r w:rsidRPr="0051008E">
                <w:rPr>
                  <w:rFonts w:ascii="Consolas" w:hAnsi="Consolas"/>
                  <w:rPrChange w:id="692" w:author="ayres major" w:date="2022-04-25T00:44:00Z">
                    <w:rPr/>
                  </w:rPrChange>
                </w:rPr>
                <w:t>('papel')");</w:t>
              </w:r>
            </w:ins>
          </w:p>
          <w:p w14:paraId="27AC51AC" w14:textId="77777777" w:rsidR="0051008E" w:rsidRPr="0051008E" w:rsidRDefault="0051008E" w:rsidP="0051008E">
            <w:pPr>
              <w:rPr>
                <w:ins w:id="693" w:author="ayres major" w:date="2022-04-25T00:42:00Z"/>
                <w:rFonts w:ascii="Consolas" w:hAnsi="Consolas"/>
                <w:rPrChange w:id="694" w:author="ayres major" w:date="2022-04-25T00:44:00Z">
                  <w:rPr>
                    <w:ins w:id="695" w:author="ayres major" w:date="2022-04-25T00:42:00Z"/>
                  </w:rPr>
                </w:rPrChange>
              </w:rPr>
            </w:pPr>
            <w:ins w:id="696" w:author="ayres major" w:date="2022-04-25T00:42:00Z">
              <w:r w:rsidRPr="0051008E">
                <w:rPr>
                  <w:rFonts w:ascii="Consolas" w:hAnsi="Consolas"/>
                  <w:rPrChange w:id="697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698" w:author="ayres major" w:date="2022-04-25T00:44:00Z">
                    <w:rPr/>
                  </w:rPrChange>
                </w:rPr>
                <w:t>tesouraimg.setAttribute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699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700" w:author="ayres major" w:date="2022-04-25T00:44:00Z">
                    <w:rPr/>
                  </w:rPrChange>
                </w:rPr>
                <w:t>onclick</w:t>
              </w:r>
              <w:proofErr w:type="spellEnd"/>
              <w:r w:rsidRPr="0051008E">
                <w:rPr>
                  <w:rFonts w:ascii="Consolas" w:hAnsi="Consolas"/>
                  <w:rPrChange w:id="701" w:author="ayres major" w:date="2022-04-25T00:44:00Z">
                    <w:rPr/>
                  </w:rPrChange>
                </w:rPr>
                <w:t>", "</w:t>
              </w:r>
              <w:proofErr w:type="spellStart"/>
              <w:r w:rsidRPr="0051008E">
                <w:rPr>
                  <w:rFonts w:ascii="Consolas" w:hAnsi="Consolas"/>
                  <w:rPrChange w:id="702" w:author="ayres major" w:date="2022-04-25T00:44:00Z">
                    <w:rPr/>
                  </w:rPrChange>
                </w:rPr>
                <w:t>select</w:t>
              </w:r>
              <w:proofErr w:type="spellEnd"/>
              <w:r w:rsidRPr="0051008E">
                <w:rPr>
                  <w:rFonts w:ascii="Consolas" w:hAnsi="Consolas"/>
                  <w:rPrChange w:id="703" w:author="ayres major" w:date="2022-04-25T00:44:00Z">
                    <w:rPr/>
                  </w:rPrChange>
                </w:rPr>
                <w:t>('tesoura')");</w:t>
              </w:r>
            </w:ins>
          </w:p>
          <w:p w14:paraId="18C5FA98" w14:textId="77777777" w:rsidR="0051008E" w:rsidRPr="0051008E" w:rsidRDefault="0051008E" w:rsidP="0051008E">
            <w:pPr>
              <w:rPr>
                <w:ins w:id="704" w:author="ayres major" w:date="2022-04-25T00:42:00Z"/>
                <w:rFonts w:ascii="Consolas" w:hAnsi="Consolas"/>
                <w:rPrChange w:id="705" w:author="ayres major" w:date="2022-04-25T00:44:00Z">
                  <w:rPr>
                    <w:ins w:id="706" w:author="ayres major" w:date="2022-04-25T00:42:00Z"/>
                  </w:rPr>
                </w:rPrChange>
              </w:rPr>
            </w:pPr>
            <w:ins w:id="707" w:author="ayres major" w:date="2022-04-25T00:42:00Z">
              <w:r w:rsidRPr="0051008E">
                <w:rPr>
                  <w:rFonts w:ascii="Consolas" w:hAnsi="Consolas"/>
                  <w:rPrChange w:id="708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709" w:author="ayres major" w:date="2022-04-25T00:44:00Z">
                    <w:rPr/>
                  </w:rPrChange>
                </w:rPr>
                <w:t>fundo.style</w:t>
              </w:r>
              <w:proofErr w:type="gramEnd"/>
              <w:r w:rsidRPr="0051008E">
                <w:rPr>
                  <w:rFonts w:ascii="Consolas" w:hAnsi="Consolas"/>
                  <w:rPrChange w:id="710" w:author="ayres major" w:date="2022-04-25T00:44:00Z">
                    <w:rPr/>
                  </w:rPrChange>
                </w:rPr>
                <w:t>.animation</w:t>
              </w:r>
              <w:proofErr w:type="spellEnd"/>
              <w:r w:rsidRPr="0051008E">
                <w:rPr>
                  <w:rFonts w:ascii="Consolas" w:hAnsi="Consolas"/>
                  <w:rPrChange w:id="711" w:author="ayres major" w:date="2022-04-25T00:44:00Z">
                    <w:rPr/>
                  </w:rPrChange>
                </w:rPr>
                <w:t xml:space="preserve"> = "clarear 1200ms </w:t>
              </w:r>
              <w:proofErr w:type="spellStart"/>
              <w:r w:rsidRPr="0051008E">
                <w:rPr>
                  <w:rFonts w:ascii="Consolas" w:hAnsi="Consolas"/>
                  <w:rPrChange w:id="712" w:author="ayres major" w:date="2022-04-25T00:44:00Z">
                    <w:rPr/>
                  </w:rPrChange>
                </w:rPr>
                <w:t>forwards</w:t>
              </w:r>
              <w:proofErr w:type="spellEnd"/>
              <w:r w:rsidRPr="0051008E">
                <w:rPr>
                  <w:rFonts w:ascii="Consolas" w:hAnsi="Consolas"/>
                  <w:rPrChange w:id="713" w:author="ayres major" w:date="2022-04-25T00:44:00Z">
                    <w:rPr/>
                  </w:rPrChange>
                </w:rPr>
                <w:t>";</w:t>
              </w:r>
            </w:ins>
          </w:p>
          <w:p w14:paraId="7E2B5B27" w14:textId="77777777" w:rsidR="0051008E" w:rsidRPr="0051008E" w:rsidRDefault="0051008E" w:rsidP="0051008E">
            <w:pPr>
              <w:rPr>
                <w:ins w:id="714" w:author="ayres major" w:date="2022-04-25T00:42:00Z"/>
                <w:rFonts w:ascii="Consolas" w:hAnsi="Consolas"/>
                <w:rPrChange w:id="715" w:author="ayres major" w:date="2022-04-25T00:44:00Z">
                  <w:rPr>
                    <w:ins w:id="716" w:author="ayres major" w:date="2022-04-25T00:42:00Z"/>
                  </w:rPr>
                </w:rPrChange>
              </w:rPr>
            </w:pPr>
            <w:ins w:id="717" w:author="ayres major" w:date="2022-04-25T00:42:00Z">
              <w:r w:rsidRPr="0051008E">
                <w:rPr>
                  <w:rFonts w:ascii="Consolas" w:hAnsi="Consolas"/>
                  <w:rPrChange w:id="718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719" w:author="ayres major" w:date="2022-04-25T00:44:00Z">
                    <w:rPr/>
                  </w:rPrChange>
                </w:rPr>
                <w:t>menu.style</w:t>
              </w:r>
              <w:proofErr w:type="gramEnd"/>
              <w:r w:rsidRPr="0051008E">
                <w:rPr>
                  <w:rFonts w:ascii="Consolas" w:hAnsi="Consolas"/>
                  <w:rPrChange w:id="720" w:author="ayres major" w:date="2022-04-25T00:44:00Z">
                    <w:rPr/>
                  </w:rPrChange>
                </w:rPr>
                <w:t>.animation</w:t>
              </w:r>
              <w:proofErr w:type="spellEnd"/>
              <w:r w:rsidRPr="0051008E">
                <w:rPr>
                  <w:rFonts w:ascii="Consolas" w:hAnsi="Consolas"/>
                  <w:rPrChange w:id="721" w:author="ayres major" w:date="2022-04-25T00:44:00Z">
                    <w:rPr/>
                  </w:rPrChange>
                </w:rPr>
                <w:t xml:space="preserve"> = "crescer 1.5s </w:t>
              </w:r>
              <w:proofErr w:type="spellStart"/>
              <w:r w:rsidRPr="0051008E">
                <w:rPr>
                  <w:rFonts w:ascii="Consolas" w:hAnsi="Consolas"/>
                  <w:rPrChange w:id="722" w:author="ayres major" w:date="2022-04-25T00:44:00Z">
                    <w:rPr/>
                  </w:rPrChange>
                </w:rPr>
                <w:t>forwards</w:t>
              </w:r>
              <w:proofErr w:type="spellEnd"/>
              <w:r w:rsidRPr="0051008E">
                <w:rPr>
                  <w:rFonts w:ascii="Consolas" w:hAnsi="Consolas"/>
                  <w:rPrChange w:id="723" w:author="ayres major" w:date="2022-04-25T00:44:00Z">
                    <w:rPr/>
                  </w:rPrChange>
                </w:rPr>
                <w:t>";</w:t>
              </w:r>
            </w:ins>
          </w:p>
          <w:p w14:paraId="6054E160" w14:textId="77777777" w:rsidR="0051008E" w:rsidRPr="0051008E" w:rsidRDefault="0051008E" w:rsidP="0051008E">
            <w:pPr>
              <w:rPr>
                <w:ins w:id="724" w:author="ayres major" w:date="2022-04-25T00:42:00Z"/>
                <w:rFonts w:ascii="Consolas" w:hAnsi="Consolas"/>
                <w:rPrChange w:id="725" w:author="ayres major" w:date="2022-04-25T00:44:00Z">
                  <w:rPr>
                    <w:ins w:id="726" w:author="ayres major" w:date="2022-04-25T00:42:00Z"/>
                  </w:rPr>
                </w:rPrChange>
              </w:rPr>
            </w:pPr>
            <w:ins w:id="727" w:author="ayres major" w:date="2022-04-25T00:42:00Z">
              <w:r w:rsidRPr="0051008E">
                <w:rPr>
                  <w:rFonts w:ascii="Consolas" w:hAnsi="Consolas"/>
                  <w:rPrChange w:id="728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r w:rsidRPr="0051008E">
                <w:rPr>
                  <w:rFonts w:ascii="Consolas" w:hAnsi="Consolas"/>
                  <w:rPrChange w:id="729" w:author="ayres major" w:date="2022-04-25T00:44:00Z">
                    <w:rPr/>
                  </w:rPrChange>
                </w:rPr>
                <w:t>let</w:t>
              </w:r>
              <w:proofErr w:type="spellEnd"/>
              <w:r w:rsidRPr="0051008E">
                <w:rPr>
                  <w:rFonts w:ascii="Consolas" w:hAnsi="Consolas"/>
                  <w:rPrChange w:id="730" w:author="ayres major" w:date="2022-04-25T00:44:00Z">
                    <w:rPr/>
                  </w:rPrChange>
                </w:rPr>
                <w:t xml:space="preserve"> </w:t>
              </w:r>
              <w:proofErr w:type="spellStart"/>
              <w:r w:rsidRPr="0051008E">
                <w:rPr>
                  <w:rFonts w:ascii="Consolas" w:hAnsi="Consolas"/>
                  <w:rPrChange w:id="731" w:author="ayres major" w:date="2022-04-25T00:44:00Z">
                    <w:rPr/>
                  </w:rPrChange>
                </w:rPr>
                <w:t>styles</w:t>
              </w:r>
              <w:proofErr w:type="spellEnd"/>
              <w:r w:rsidRPr="0051008E">
                <w:rPr>
                  <w:rFonts w:ascii="Consolas" w:hAnsi="Consolas"/>
                  <w:rPrChange w:id="732" w:author="ayres major" w:date="2022-04-25T00:44:00Z">
                    <w:rPr/>
                  </w:rPrChange>
                </w:rPr>
                <w:t xml:space="preserve"> = {</w:t>
              </w:r>
            </w:ins>
          </w:p>
          <w:p w14:paraId="3357039B" w14:textId="77777777" w:rsidR="0051008E" w:rsidRPr="0051008E" w:rsidRDefault="0051008E" w:rsidP="0051008E">
            <w:pPr>
              <w:rPr>
                <w:ins w:id="733" w:author="ayres major" w:date="2022-04-25T00:42:00Z"/>
                <w:rFonts w:ascii="Consolas" w:hAnsi="Consolas"/>
                <w:rPrChange w:id="734" w:author="ayres major" w:date="2022-04-25T00:44:00Z">
                  <w:rPr>
                    <w:ins w:id="735" w:author="ayres major" w:date="2022-04-25T00:42:00Z"/>
                  </w:rPr>
                </w:rPrChange>
              </w:rPr>
            </w:pPr>
            <w:ins w:id="736" w:author="ayres major" w:date="2022-04-25T00:42:00Z">
              <w:r w:rsidRPr="0051008E">
                <w:rPr>
                  <w:rFonts w:ascii="Consolas" w:hAnsi="Consolas"/>
                  <w:rPrChange w:id="737" w:author="ayres major" w:date="2022-04-25T00:44:00Z">
                    <w:rPr/>
                  </w:rPrChange>
                </w:rPr>
                <w:t xml:space="preserve">    </w:t>
              </w:r>
              <w:proofErr w:type="spellStart"/>
              <w:r w:rsidRPr="0051008E">
                <w:rPr>
                  <w:rFonts w:ascii="Consolas" w:hAnsi="Consolas"/>
                  <w:rPrChange w:id="738" w:author="ayres major" w:date="2022-04-25T00:44:00Z">
                    <w:rPr/>
                  </w:rPrChange>
                </w:rPr>
                <w:t>fontSize</w:t>
              </w:r>
              <w:proofErr w:type="spellEnd"/>
              <w:r w:rsidRPr="0051008E">
                <w:rPr>
                  <w:rFonts w:ascii="Consolas" w:hAnsi="Consolas"/>
                  <w:rPrChange w:id="739" w:author="ayres major" w:date="2022-04-25T00:44:00Z">
                    <w:rPr/>
                  </w:rPrChange>
                </w:rPr>
                <w:t>: "3em",</w:t>
              </w:r>
            </w:ins>
          </w:p>
          <w:p w14:paraId="2C322215" w14:textId="77777777" w:rsidR="0051008E" w:rsidRPr="0051008E" w:rsidRDefault="0051008E" w:rsidP="0051008E">
            <w:pPr>
              <w:rPr>
                <w:ins w:id="740" w:author="ayres major" w:date="2022-04-25T00:42:00Z"/>
                <w:rFonts w:ascii="Consolas" w:hAnsi="Consolas"/>
                <w:rPrChange w:id="741" w:author="ayres major" w:date="2022-04-25T00:44:00Z">
                  <w:rPr>
                    <w:ins w:id="742" w:author="ayres major" w:date="2022-04-25T00:42:00Z"/>
                  </w:rPr>
                </w:rPrChange>
              </w:rPr>
            </w:pPr>
            <w:ins w:id="743" w:author="ayres major" w:date="2022-04-25T00:42:00Z">
              <w:r w:rsidRPr="0051008E">
                <w:rPr>
                  <w:rFonts w:ascii="Consolas" w:hAnsi="Consolas"/>
                  <w:rPrChange w:id="744" w:author="ayres major" w:date="2022-04-25T00:44:00Z">
                    <w:rPr/>
                  </w:rPrChange>
                </w:rPr>
                <w:t xml:space="preserve">    top: "10px",</w:t>
              </w:r>
            </w:ins>
          </w:p>
          <w:p w14:paraId="1A525221" w14:textId="77777777" w:rsidR="0051008E" w:rsidRPr="0051008E" w:rsidRDefault="0051008E" w:rsidP="0051008E">
            <w:pPr>
              <w:rPr>
                <w:ins w:id="745" w:author="ayres major" w:date="2022-04-25T00:42:00Z"/>
                <w:rFonts w:ascii="Consolas" w:hAnsi="Consolas"/>
                <w:rPrChange w:id="746" w:author="ayres major" w:date="2022-04-25T00:44:00Z">
                  <w:rPr>
                    <w:ins w:id="747" w:author="ayres major" w:date="2022-04-25T00:42:00Z"/>
                  </w:rPr>
                </w:rPrChange>
              </w:rPr>
            </w:pPr>
            <w:ins w:id="748" w:author="ayres major" w:date="2022-04-25T00:42:00Z">
              <w:r w:rsidRPr="0051008E">
                <w:rPr>
                  <w:rFonts w:ascii="Consolas" w:hAnsi="Consolas"/>
                  <w:rPrChange w:id="749" w:author="ayres major" w:date="2022-04-25T00:44:00Z">
                    <w:rPr/>
                  </w:rPrChange>
                </w:rPr>
                <w:t xml:space="preserve">    </w:t>
              </w:r>
              <w:proofErr w:type="spellStart"/>
              <w:r w:rsidRPr="0051008E">
                <w:rPr>
                  <w:rFonts w:ascii="Consolas" w:hAnsi="Consolas"/>
                  <w:rPrChange w:id="750" w:author="ayres major" w:date="2022-04-25T00:44:00Z">
                    <w:rPr/>
                  </w:rPrChange>
                </w:rPr>
                <w:t>animation</w:t>
              </w:r>
              <w:proofErr w:type="spellEnd"/>
              <w:r w:rsidRPr="0051008E">
                <w:rPr>
                  <w:rFonts w:ascii="Consolas" w:hAnsi="Consolas"/>
                  <w:rPrChange w:id="751" w:author="ayres major" w:date="2022-04-25T00:44:00Z">
                    <w:rPr/>
                  </w:rPrChange>
                </w:rPr>
                <w:t>: "</w:t>
              </w:r>
              <w:proofErr w:type="spellStart"/>
              <w:r w:rsidRPr="0051008E">
                <w:rPr>
                  <w:rFonts w:ascii="Consolas" w:hAnsi="Consolas"/>
                  <w:rPrChange w:id="752" w:author="ayres major" w:date="2022-04-25T00:44:00Z">
                    <w:rPr/>
                  </w:rPrChange>
                </w:rPr>
                <w:t>none</w:t>
              </w:r>
              <w:proofErr w:type="spellEnd"/>
              <w:r w:rsidRPr="0051008E">
                <w:rPr>
                  <w:rFonts w:ascii="Consolas" w:hAnsi="Consolas"/>
                  <w:rPrChange w:id="753" w:author="ayres major" w:date="2022-04-25T00:44:00Z">
                    <w:rPr/>
                  </w:rPrChange>
                </w:rPr>
                <w:t>",</w:t>
              </w:r>
            </w:ins>
          </w:p>
          <w:p w14:paraId="63256EF0" w14:textId="77777777" w:rsidR="0051008E" w:rsidRPr="0051008E" w:rsidRDefault="0051008E" w:rsidP="0051008E">
            <w:pPr>
              <w:rPr>
                <w:ins w:id="754" w:author="ayres major" w:date="2022-04-25T00:42:00Z"/>
                <w:rFonts w:ascii="Consolas" w:hAnsi="Consolas"/>
                <w:rPrChange w:id="755" w:author="ayres major" w:date="2022-04-25T00:44:00Z">
                  <w:rPr>
                    <w:ins w:id="756" w:author="ayres major" w:date="2022-04-25T00:42:00Z"/>
                  </w:rPr>
                </w:rPrChange>
              </w:rPr>
            </w:pPr>
            <w:ins w:id="757" w:author="ayres major" w:date="2022-04-25T00:42:00Z">
              <w:r w:rsidRPr="0051008E">
                <w:rPr>
                  <w:rFonts w:ascii="Consolas" w:hAnsi="Consolas"/>
                  <w:rPrChange w:id="758" w:author="ayres major" w:date="2022-04-25T00:44:00Z">
                    <w:rPr/>
                  </w:rPrChange>
                </w:rPr>
                <w:t xml:space="preserve">    </w:t>
              </w:r>
              <w:proofErr w:type="spellStart"/>
              <w:r w:rsidRPr="0051008E">
                <w:rPr>
                  <w:rFonts w:ascii="Consolas" w:hAnsi="Consolas"/>
                  <w:rPrChange w:id="759" w:author="ayres major" w:date="2022-04-25T00:44:00Z">
                    <w:rPr/>
                  </w:rPrChange>
                </w:rPr>
                <w:t>textShadow</w:t>
              </w:r>
              <w:proofErr w:type="spellEnd"/>
              <w:r w:rsidRPr="0051008E">
                <w:rPr>
                  <w:rFonts w:ascii="Consolas" w:hAnsi="Consolas"/>
                  <w:rPrChange w:id="760" w:author="ayres major" w:date="2022-04-25T00:44:00Z">
                    <w:rPr/>
                  </w:rPrChange>
                </w:rPr>
                <w:t>:</w:t>
              </w:r>
            </w:ins>
          </w:p>
          <w:p w14:paraId="2E1DDACF" w14:textId="77777777" w:rsidR="0051008E" w:rsidRPr="0051008E" w:rsidRDefault="0051008E" w:rsidP="0051008E">
            <w:pPr>
              <w:rPr>
                <w:ins w:id="761" w:author="ayres major" w:date="2022-04-25T00:42:00Z"/>
                <w:rFonts w:ascii="Consolas" w:hAnsi="Consolas"/>
                <w:rPrChange w:id="762" w:author="ayres major" w:date="2022-04-25T00:44:00Z">
                  <w:rPr>
                    <w:ins w:id="763" w:author="ayres major" w:date="2022-04-25T00:42:00Z"/>
                  </w:rPr>
                </w:rPrChange>
              </w:rPr>
            </w:pPr>
            <w:ins w:id="764" w:author="ayres major" w:date="2022-04-25T00:42:00Z">
              <w:r w:rsidRPr="0051008E">
                <w:rPr>
                  <w:rFonts w:ascii="Consolas" w:hAnsi="Consolas"/>
                  <w:rPrChange w:id="765" w:author="ayres major" w:date="2022-04-25T00:44:00Z">
                    <w:rPr/>
                  </w:rPrChange>
                </w:rPr>
                <w:t xml:space="preserve">      "#000000 3px -2px </w:t>
              </w:r>
              <w:proofErr w:type="spellStart"/>
              <w:r w:rsidRPr="0051008E">
                <w:rPr>
                  <w:rFonts w:ascii="Consolas" w:hAnsi="Consolas"/>
                  <w:rPrChange w:id="766" w:author="ayres major" w:date="2022-04-25T00:44:00Z">
                    <w:rPr/>
                  </w:rPrChange>
                </w:rPr>
                <w:t>2px</w:t>
              </w:r>
              <w:proofErr w:type="spellEnd"/>
              <w:r w:rsidRPr="0051008E">
                <w:rPr>
                  <w:rFonts w:ascii="Consolas" w:hAnsi="Consolas"/>
                  <w:rPrChange w:id="767" w:author="ayres major" w:date="2022-04-25T00:44:00Z">
                    <w:rPr/>
                  </w:rPrChange>
                </w:rPr>
                <w:t>, #a10a7e42 -4px -5px 20px, #ffc10940 5px 4px 20px",</w:t>
              </w:r>
            </w:ins>
          </w:p>
          <w:p w14:paraId="4A600713" w14:textId="77777777" w:rsidR="0051008E" w:rsidRPr="0051008E" w:rsidRDefault="0051008E" w:rsidP="0051008E">
            <w:pPr>
              <w:rPr>
                <w:ins w:id="768" w:author="ayres major" w:date="2022-04-25T00:42:00Z"/>
                <w:rFonts w:ascii="Consolas" w:hAnsi="Consolas"/>
                <w:rPrChange w:id="769" w:author="ayres major" w:date="2022-04-25T00:44:00Z">
                  <w:rPr>
                    <w:ins w:id="770" w:author="ayres major" w:date="2022-04-25T00:42:00Z"/>
                  </w:rPr>
                </w:rPrChange>
              </w:rPr>
            </w:pPr>
            <w:ins w:id="771" w:author="ayres major" w:date="2022-04-25T00:42:00Z">
              <w:r w:rsidRPr="0051008E">
                <w:rPr>
                  <w:rFonts w:ascii="Consolas" w:hAnsi="Consolas"/>
                  <w:rPrChange w:id="772" w:author="ayres major" w:date="2022-04-25T00:44:00Z">
                    <w:rPr/>
                  </w:rPrChange>
                </w:rPr>
                <w:t xml:space="preserve">  };</w:t>
              </w:r>
            </w:ins>
          </w:p>
          <w:p w14:paraId="60FC2F81" w14:textId="77777777" w:rsidR="0051008E" w:rsidRPr="0051008E" w:rsidRDefault="0051008E" w:rsidP="0051008E">
            <w:pPr>
              <w:rPr>
                <w:ins w:id="773" w:author="ayres major" w:date="2022-04-25T00:42:00Z"/>
                <w:rFonts w:ascii="Consolas" w:hAnsi="Consolas"/>
                <w:rPrChange w:id="774" w:author="ayres major" w:date="2022-04-25T00:44:00Z">
                  <w:rPr>
                    <w:ins w:id="775" w:author="ayres major" w:date="2022-04-25T00:42:00Z"/>
                  </w:rPr>
                </w:rPrChange>
              </w:rPr>
            </w:pPr>
            <w:ins w:id="776" w:author="ayres major" w:date="2022-04-25T00:42:00Z">
              <w:r w:rsidRPr="0051008E">
                <w:rPr>
                  <w:rFonts w:ascii="Consolas" w:hAnsi="Consolas"/>
                  <w:rPrChange w:id="777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r w:rsidRPr="0051008E">
                <w:rPr>
                  <w:rFonts w:ascii="Consolas" w:hAnsi="Consolas"/>
                  <w:rPrChange w:id="778" w:author="ayres major" w:date="2022-04-25T00:44:00Z">
                    <w:rPr/>
                  </w:rPrChange>
                </w:rPr>
                <w:t>Object.assign</w:t>
              </w:r>
              <w:proofErr w:type="spellEnd"/>
              <w:r w:rsidRPr="0051008E">
                <w:rPr>
                  <w:rFonts w:ascii="Consolas" w:hAnsi="Consolas"/>
                  <w:rPrChange w:id="779" w:author="ayres major" w:date="2022-04-25T00:44:00Z">
                    <w:rPr/>
                  </w:rPrChange>
                </w:rPr>
                <w:t>(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780" w:author="ayres major" w:date="2022-04-25T00:44:00Z">
                    <w:rPr/>
                  </w:rPrChange>
                </w:rPr>
                <w:t>intrucoes.style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781" w:author="ayres major" w:date="2022-04-25T00:44:00Z">
                    <w:rPr/>
                  </w:rPrChange>
                </w:rPr>
                <w:t xml:space="preserve">, </w:t>
              </w:r>
              <w:proofErr w:type="spellStart"/>
              <w:r w:rsidRPr="0051008E">
                <w:rPr>
                  <w:rFonts w:ascii="Consolas" w:hAnsi="Consolas"/>
                  <w:rPrChange w:id="782" w:author="ayres major" w:date="2022-04-25T00:44:00Z">
                    <w:rPr/>
                  </w:rPrChange>
                </w:rPr>
                <w:t>styles</w:t>
              </w:r>
              <w:proofErr w:type="spellEnd"/>
              <w:r w:rsidRPr="0051008E">
                <w:rPr>
                  <w:rFonts w:ascii="Consolas" w:hAnsi="Consolas"/>
                  <w:rPrChange w:id="783" w:author="ayres major" w:date="2022-04-25T00:44:00Z">
                    <w:rPr/>
                  </w:rPrChange>
                </w:rPr>
                <w:t>);</w:t>
              </w:r>
            </w:ins>
          </w:p>
          <w:p w14:paraId="45B74C44" w14:textId="77777777" w:rsidR="0051008E" w:rsidRPr="0051008E" w:rsidRDefault="0051008E" w:rsidP="0051008E">
            <w:pPr>
              <w:rPr>
                <w:ins w:id="784" w:author="ayres major" w:date="2022-04-25T00:42:00Z"/>
                <w:rFonts w:ascii="Consolas" w:hAnsi="Consolas"/>
                <w:rPrChange w:id="785" w:author="ayres major" w:date="2022-04-25T00:44:00Z">
                  <w:rPr>
                    <w:ins w:id="786" w:author="ayres major" w:date="2022-04-25T00:42:00Z"/>
                  </w:rPr>
                </w:rPrChange>
              </w:rPr>
            </w:pPr>
            <w:ins w:id="787" w:author="ayres major" w:date="2022-04-25T00:42:00Z">
              <w:r w:rsidRPr="0051008E">
                <w:rPr>
                  <w:rFonts w:ascii="Consolas" w:hAnsi="Consolas"/>
                  <w:rPrChange w:id="788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789" w:author="ayres major" w:date="2022-04-25T00:44:00Z">
                    <w:rPr/>
                  </w:rPrChange>
                </w:rPr>
                <w:t>intrucoes.innerText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790" w:author="ayres major" w:date="2022-04-25T00:44:00Z">
                    <w:rPr/>
                  </w:rPrChange>
                </w:rPr>
                <w:t xml:space="preserve"> = "Escolha uma das opções acima";</w:t>
              </w:r>
            </w:ins>
          </w:p>
          <w:p w14:paraId="09573127" w14:textId="23F5B5D4" w:rsidR="0051008E" w:rsidRDefault="0051008E" w:rsidP="0051008E">
            <w:pPr>
              <w:rPr>
                <w:ins w:id="791" w:author="ayres major" w:date="2022-04-25T00:42:00Z"/>
              </w:rPr>
            </w:pPr>
            <w:ins w:id="792" w:author="ayres major" w:date="2022-04-25T00:42:00Z">
              <w:r w:rsidRPr="0051008E">
                <w:rPr>
                  <w:rFonts w:ascii="Consolas" w:hAnsi="Consolas"/>
                  <w:rPrChange w:id="793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794" w:author="ayres major" w:date="2022-04-25T00:44:00Z">
                    <w:rPr/>
                  </w:rPrChange>
                </w:rPr>
                <w:t>loading.style</w:t>
              </w:r>
              <w:proofErr w:type="gramEnd"/>
              <w:r w:rsidRPr="0051008E">
                <w:rPr>
                  <w:rFonts w:ascii="Consolas" w:hAnsi="Consolas"/>
                  <w:rPrChange w:id="795" w:author="ayres major" w:date="2022-04-25T00:44:00Z">
                    <w:rPr/>
                  </w:rPrChange>
                </w:rPr>
                <w:t>.display</w:t>
              </w:r>
              <w:proofErr w:type="spellEnd"/>
              <w:r w:rsidRPr="0051008E">
                <w:rPr>
                  <w:rFonts w:ascii="Consolas" w:hAnsi="Consolas"/>
                  <w:rPrChange w:id="796" w:author="ayres major" w:date="2022-04-25T00:44:00Z">
                    <w:rPr/>
                  </w:rPrChange>
                </w:rPr>
                <w:t xml:space="preserve"> = "</w:t>
              </w:r>
              <w:proofErr w:type="spellStart"/>
              <w:r w:rsidRPr="0051008E">
                <w:rPr>
                  <w:rFonts w:ascii="Consolas" w:hAnsi="Consolas"/>
                  <w:rPrChange w:id="797" w:author="ayres major" w:date="2022-04-25T00:44:00Z">
                    <w:rPr/>
                  </w:rPrChange>
                </w:rPr>
                <w:t>grid</w:t>
              </w:r>
              <w:proofErr w:type="spellEnd"/>
              <w:r w:rsidRPr="0051008E">
                <w:rPr>
                  <w:rFonts w:ascii="Consolas" w:hAnsi="Consolas"/>
                  <w:rPrChange w:id="798" w:author="ayres major" w:date="2022-04-25T00:44:00Z">
                    <w:rPr/>
                  </w:rPrChange>
                </w:rPr>
                <w:t>";</w:t>
              </w:r>
            </w:ins>
          </w:p>
        </w:tc>
      </w:tr>
    </w:tbl>
    <w:p w14:paraId="37CB922C" w14:textId="77777777" w:rsidR="0051008E" w:rsidRDefault="0051008E" w:rsidP="00094947">
      <w:pPr>
        <w:rPr>
          <w:ins w:id="799" w:author="ayres major" w:date="2022-04-24T22:49:00Z"/>
        </w:rPr>
      </w:pPr>
    </w:p>
    <w:p w14:paraId="6B9B2724" w14:textId="206F0992" w:rsidR="00235F89" w:rsidRDefault="00235F89" w:rsidP="00094947">
      <w:pPr>
        <w:rPr>
          <w:ins w:id="800" w:author="ayres major" w:date="2022-04-24T23:00:00Z"/>
        </w:rPr>
      </w:pPr>
      <w:ins w:id="801" w:author="ayres major" w:date="2022-04-24T22:49:00Z">
        <w:r>
          <w:t xml:space="preserve">A partir deste ponto o programa </w:t>
        </w:r>
      </w:ins>
      <w:ins w:id="802" w:author="ayres major" w:date="2022-04-24T22:50:00Z">
        <w:r>
          <w:t xml:space="preserve">teria 2 caminhos, ou o </w:t>
        </w:r>
      </w:ins>
      <w:ins w:id="803" w:author="ayres major" w:date="2022-04-24T22:52:00Z">
        <w:r w:rsidR="00B4042A">
          <w:t xml:space="preserve">usuário selecionava uma das opções, ou caso o tempo acabasse, </w:t>
        </w:r>
      </w:ins>
      <w:ins w:id="804" w:author="ayres major" w:date="2022-04-24T23:01:00Z">
        <w:r w:rsidR="007A2BB1">
          <w:t>ou seja,</w:t>
        </w:r>
      </w:ins>
      <w:ins w:id="805" w:author="ayres major" w:date="2022-04-24T22:52:00Z">
        <w:r w:rsidR="00B4042A">
          <w:t xml:space="preserve"> depois de 15 segundos </w:t>
        </w:r>
      </w:ins>
      <w:ins w:id="806" w:author="ayres major" w:date="2022-04-24T22:58:00Z">
        <w:r w:rsidR="007A2BB1">
          <w:t>seria selecionado automaticamente e aleatoriamente uma das opções.</w:t>
        </w:r>
      </w:ins>
      <w:ins w:id="807" w:author="ayres major" w:date="2022-04-24T23:00:00Z">
        <w:r w:rsidR="007A2BB1">
          <w:t xml:space="preserve"> </w:t>
        </w:r>
      </w:ins>
    </w:p>
    <w:p w14:paraId="6DD37DA3" w14:textId="77F87B30" w:rsidR="007A2BB1" w:rsidRDefault="00522DA5" w:rsidP="00094947">
      <w:pPr>
        <w:rPr>
          <w:ins w:id="808" w:author="ayres major" w:date="2022-04-24T23:10:00Z"/>
        </w:rPr>
      </w:pPr>
      <w:ins w:id="809" w:author="ayres major" w:date="2022-04-24T23:03:00Z">
        <w:r>
          <w:t xml:space="preserve">Nos testes realizados a procura da solução deste problema, a </w:t>
        </w:r>
      </w:ins>
      <w:ins w:id="810" w:author="ayres major" w:date="2022-04-24T23:09:00Z">
        <w:r w:rsidR="005F48FB">
          <w:t>primeiras respostas</w:t>
        </w:r>
      </w:ins>
      <w:ins w:id="811" w:author="ayres major" w:date="2022-04-24T23:04:00Z">
        <w:r>
          <w:t xml:space="preserve"> seria criar </w:t>
        </w:r>
      </w:ins>
      <w:ins w:id="812" w:author="ayres major" w:date="2022-04-24T23:09:00Z">
        <w:r w:rsidR="005F48FB">
          <w:t>uma função</w:t>
        </w:r>
      </w:ins>
      <w:ins w:id="813" w:author="ayres major" w:date="2022-04-24T23:04:00Z">
        <w:r>
          <w:t xml:space="preserve"> somente para apresentação do resultado final, isto porque como tem 2 ca</w:t>
        </w:r>
      </w:ins>
      <w:ins w:id="814" w:author="ayres major" w:date="2022-04-24T23:05:00Z">
        <w:r>
          <w:t xml:space="preserve">sos, e os dois casos ocorrem em funções diferentes, então </w:t>
        </w:r>
      </w:ins>
      <w:ins w:id="815" w:author="ayres major" w:date="2022-04-24T23:06:00Z">
        <w:r w:rsidR="005F48FB">
          <w:t>ao criar</w:t>
        </w:r>
      </w:ins>
      <w:ins w:id="816" w:author="ayres major" w:date="2022-04-24T23:07:00Z">
        <w:r w:rsidR="005F48FB">
          <w:t xml:space="preserve"> uma função </w:t>
        </w:r>
      </w:ins>
      <w:ins w:id="817" w:author="ayres major" w:date="2022-04-24T23:05:00Z">
        <w:r>
          <w:t>evitar</w:t>
        </w:r>
      </w:ins>
      <w:ins w:id="818" w:author="ayres major" w:date="2022-04-24T23:07:00Z">
        <w:r w:rsidR="005F48FB">
          <w:t>ia</w:t>
        </w:r>
      </w:ins>
      <w:ins w:id="819" w:author="ayres major" w:date="2022-04-24T23:05:00Z">
        <w:r>
          <w:t xml:space="preserve"> de ter blocos de códigos relativamente </w:t>
        </w:r>
      </w:ins>
      <w:ins w:id="820" w:author="ayres major" w:date="2022-04-24T23:06:00Z">
        <w:r>
          <w:t>grande</w:t>
        </w:r>
        <w:r w:rsidR="005F48FB">
          <w:t>s</w:t>
        </w:r>
      </w:ins>
      <w:ins w:id="821" w:author="ayres major" w:date="2022-04-24T23:07:00Z">
        <w:r w:rsidR="005F48FB">
          <w:t xml:space="preserve"> e iguais, já que tendo uma função</w:t>
        </w:r>
      </w:ins>
      <w:ins w:id="822" w:author="ayres major" w:date="2022-04-24T23:08:00Z">
        <w:r w:rsidR="005F48FB">
          <w:t xml:space="preserve"> bata</w:t>
        </w:r>
      </w:ins>
      <w:ins w:id="823" w:author="ayres major" w:date="2022-04-24T23:09:00Z">
        <w:r w:rsidR="005F48FB">
          <w:t xml:space="preserve">va </w:t>
        </w:r>
      </w:ins>
      <w:ins w:id="824" w:author="ayres major" w:date="2022-04-24T23:07:00Z">
        <w:r w:rsidR="005F48FB">
          <w:t>cham</w:t>
        </w:r>
      </w:ins>
      <w:ins w:id="825" w:author="ayres major" w:date="2022-04-24T23:08:00Z">
        <w:r w:rsidR="005F48FB">
          <w:t>a-la quando necessária.</w:t>
        </w:r>
      </w:ins>
      <w:ins w:id="826" w:author="ayres major" w:date="2022-04-24T23:09:00Z">
        <w:r w:rsidR="005F48FB">
          <w:t xml:space="preserve"> Função que ser</w:t>
        </w:r>
      </w:ins>
      <w:ins w:id="827" w:author="ayres major" w:date="2022-04-24T23:10:00Z">
        <w:r w:rsidR="005F48FB">
          <w:t>á apresentada posteriormente.</w:t>
        </w:r>
      </w:ins>
    </w:p>
    <w:p w14:paraId="4AAB6F72" w14:textId="0DF54CD6" w:rsidR="005F48FB" w:rsidRDefault="005F48FB" w:rsidP="00094947">
      <w:pPr>
        <w:rPr>
          <w:ins w:id="828" w:author="ayres major" w:date="2022-04-24T23:19:00Z"/>
        </w:rPr>
      </w:pPr>
      <w:ins w:id="829" w:author="ayres major" w:date="2022-04-24T23:10:00Z">
        <w:r>
          <w:t xml:space="preserve">Para a seleção </w:t>
        </w:r>
      </w:ins>
      <w:ins w:id="830" w:author="ayres major" w:date="2022-04-24T23:11:00Z">
        <w:r>
          <w:t>automática e aleatória</w:t>
        </w:r>
      </w:ins>
      <w:ins w:id="831" w:author="ayres major" w:date="2022-04-24T23:12:00Z">
        <w:r w:rsidR="00632457">
          <w:t xml:space="preserve">, seria necessário ter uma </w:t>
        </w:r>
        <w:r w:rsidR="00632457" w:rsidRPr="00632457">
          <w:t>variável com o tempo real da animação</w:t>
        </w:r>
        <w:r w:rsidR="00632457">
          <w:t xml:space="preserve"> da b</w:t>
        </w:r>
      </w:ins>
      <w:ins w:id="832" w:author="ayres major" w:date="2022-04-24T23:13:00Z">
        <w:r w:rsidR="00632457">
          <w:t xml:space="preserve">arra de </w:t>
        </w:r>
        <w:proofErr w:type="spellStart"/>
        <w:r w:rsidR="00632457">
          <w:t>loading</w:t>
        </w:r>
        <w:proofErr w:type="spellEnd"/>
        <w:r w:rsidR="00632457">
          <w:t>.</w:t>
        </w:r>
      </w:ins>
      <w:ins w:id="833" w:author="ayres major" w:date="2022-04-24T23:14:00Z">
        <w:r w:rsidR="00632457">
          <w:t xml:space="preserve"> Como a animação foi feita em CSS adquirir o tempo da animação, segundo as pesquisas feitas</w:t>
        </w:r>
      </w:ins>
      <w:ins w:id="834" w:author="ayres major" w:date="2022-04-24T23:15:00Z">
        <w:r w:rsidR="00632457">
          <w:t xml:space="preserve">, </w:t>
        </w:r>
        <w:r w:rsidR="00632457">
          <w:t xml:space="preserve">seria algo complexo e que </w:t>
        </w:r>
        <w:r w:rsidR="00632457">
          <w:t>perdia</w:t>
        </w:r>
        <w:r w:rsidR="00632457">
          <w:t xml:space="preserve"> criar conflitos em outras linhas de códigos</w:t>
        </w:r>
        <w:r w:rsidR="00632457">
          <w:t>,</w:t>
        </w:r>
        <w:r w:rsidR="00632457">
          <w:t xml:space="preserve"> logo não era viável.</w:t>
        </w:r>
      </w:ins>
      <w:ins w:id="835" w:author="ayres major" w:date="2022-04-24T23:18:00Z">
        <w:r w:rsidR="007D274F">
          <w:t xml:space="preserve"> A solução encontrada então foi criar um temporizador </w:t>
        </w:r>
      </w:ins>
      <w:ins w:id="836" w:author="ayres major" w:date="2022-04-24T23:19:00Z">
        <w:r w:rsidR="007D274F">
          <w:t>através da função for:</w:t>
        </w:r>
      </w:ins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D274F" w14:paraId="3E204E4F" w14:textId="77777777" w:rsidTr="007D274F">
        <w:trPr>
          <w:ins w:id="837" w:author="ayres major" w:date="2022-04-24T23:19:00Z"/>
        </w:trPr>
        <w:tc>
          <w:tcPr>
            <w:tcW w:w="9060" w:type="dxa"/>
          </w:tcPr>
          <w:p w14:paraId="63D8E705" w14:textId="77777777" w:rsidR="007D274F" w:rsidRPr="007D274F" w:rsidRDefault="007D274F" w:rsidP="007D274F">
            <w:pPr>
              <w:rPr>
                <w:ins w:id="838" w:author="ayres major" w:date="2022-04-24T23:20:00Z"/>
                <w:rFonts w:ascii="Consolas" w:hAnsi="Consolas"/>
                <w:rPrChange w:id="839" w:author="ayres major" w:date="2022-04-24T23:20:00Z">
                  <w:rPr>
                    <w:ins w:id="840" w:author="ayres major" w:date="2022-04-24T23:20:00Z"/>
                  </w:rPr>
                </w:rPrChange>
              </w:rPr>
            </w:pPr>
            <w:ins w:id="841" w:author="ayres major" w:date="2022-04-24T23:20:00Z">
              <w:r w:rsidRPr="007D274F">
                <w:rPr>
                  <w:rFonts w:ascii="Consolas" w:hAnsi="Consolas"/>
                  <w:rPrChange w:id="842" w:author="ayres major" w:date="2022-04-24T23:20:00Z">
                    <w:rPr/>
                  </w:rPrChange>
                </w:rPr>
                <w:t>for (c = 1; c &lt;= 15; c++) {</w:t>
              </w:r>
            </w:ins>
          </w:p>
          <w:p w14:paraId="666B17EF" w14:textId="77777777" w:rsidR="007D274F" w:rsidRPr="007D274F" w:rsidRDefault="007D274F" w:rsidP="007D274F">
            <w:pPr>
              <w:rPr>
                <w:ins w:id="843" w:author="ayres major" w:date="2022-04-24T23:20:00Z"/>
                <w:rFonts w:ascii="Consolas" w:hAnsi="Consolas"/>
                <w:rPrChange w:id="844" w:author="ayres major" w:date="2022-04-24T23:20:00Z">
                  <w:rPr>
                    <w:ins w:id="845" w:author="ayres major" w:date="2022-04-24T23:20:00Z"/>
                  </w:rPr>
                </w:rPrChange>
              </w:rPr>
            </w:pPr>
            <w:ins w:id="846" w:author="ayres major" w:date="2022-04-24T23:20:00Z">
              <w:r w:rsidRPr="007D274F">
                <w:rPr>
                  <w:rFonts w:ascii="Consolas" w:hAnsi="Consolas"/>
                  <w:rPrChange w:id="847" w:author="ayres major" w:date="2022-04-24T23:20:00Z">
                    <w:rPr/>
                  </w:rPrChange>
                </w:rPr>
                <w:t xml:space="preserve">    t = c;</w:t>
              </w:r>
            </w:ins>
          </w:p>
          <w:p w14:paraId="35821AA5" w14:textId="77777777" w:rsidR="007D274F" w:rsidRPr="007D274F" w:rsidRDefault="007D274F" w:rsidP="007D274F">
            <w:pPr>
              <w:rPr>
                <w:ins w:id="848" w:author="ayres major" w:date="2022-04-24T23:20:00Z"/>
                <w:rFonts w:ascii="Consolas" w:hAnsi="Consolas"/>
                <w:rPrChange w:id="849" w:author="ayres major" w:date="2022-04-24T23:20:00Z">
                  <w:rPr>
                    <w:ins w:id="850" w:author="ayres major" w:date="2022-04-24T23:20:00Z"/>
                  </w:rPr>
                </w:rPrChange>
              </w:rPr>
            </w:pPr>
            <w:ins w:id="851" w:author="ayres major" w:date="2022-04-24T23:20:00Z">
              <w:r w:rsidRPr="007D274F">
                <w:rPr>
                  <w:rFonts w:ascii="Consolas" w:hAnsi="Consolas"/>
                  <w:rPrChange w:id="852" w:author="ayres major" w:date="2022-04-24T23:20:00Z">
                    <w:rPr/>
                  </w:rPrChange>
                </w:rPr>
                <w:lastRenderedPageBreak/>
                <w:t xml:space="preserve">    </w:t>
              </w:r>
              <w:proofErr w:type="spellStart"/>
              <w:r w:rsidRPr="007D274F">
                <w:rPr>
                  <w:rFonts w:ascii="Consolas" w:hAnsi="Consolas"/>
                  <w:rPrChange w:id="853" w:author="ayres major" w:date="2022-04-24T23:20:00Z">
                    <w:rPr/>
                  </w:rPrChange>
                </w:rPr>
                <w:t>await</w:t>
              </w:r>
              <w:proofErr w:type="spellEnd"/>
              <w:r w:rsidRPr="007D274F">
                <w:rPr>
                  <w:rFonts w:ascii="Consolas" w:hAnsi="Consolas"/>
                  <w:rPrChange w:id="854" w:author="ayres major" w:date="2022-04-24T23:20:00Z">
                    <w:rPr/>
                  </w:rPrChange>
                </w:rPr>
                <w:t xml:space="preserve"> </w:t>
              </w:r>
              <w:proofErr w:type="spellStart"/>
              <w:proofErr w:type="gramStart"/>
              <w:r w:rsidRPr="007D274F">
                <w:rPr>
                  <w:rFonts w:ascii="Consolas" w:hAnsi="Consolas"/>
                  <w:rPrChange w:id="855" w:author="ayres major" w:date="2022-04-24T23:20:00Z">
                    <w:rPr/>
                  </w:rPrChange>
                </w:rPr>
                <w:t>sleep</w:t>
              </w:r>
              <w:proofErr w:type="spellEnd"/>
              <w:r w:rsidRPr="007D274F">
                <w:rPr>
                  <w:rFonts w:ascii="Consolas" w:hAnsi="Consolas"/>
                  <w:rPrChange w:id="856" w:author="ayres major" w:date="2022-04-24T23:20:00Z">
                    <w:rPr/>
                  </w:rPrChange>
                </w:rPr>
                <w:t>(</w:t>
              </w:r>
              <w:proofErr w:type="gramEnd"/>
              <w:r w:rsidRPr="007D274F">
                <w:rPr>
                  <w:rFonts w:ascii="Consolas" w:hAnsi="Consolas"/>
                  <w:rPrChange w:id="857" w:author="ayres major" w:date="2022-04-24T23:20:00Z">
                    <w:rPr/>
                  </w:rPrChange>
                </w:rPr>
                <w:t>1000);</w:t>
              </w:r>
            </w:ins>
          </w:p>
          <w:p w14:paraId="1F3E8FD3" w14:textId="5B44F838" w:rsidR="007D274F" w:rsidRDefault="007D274F" w:rsidP="007D274F">
            <w:pPr>
              <w:rPr>
                <w:ins w:id="858" w:author="ayres major" w:date="2022-04-24T23:19:00Z"/>
              </w:rPr>
            </w:pPr>
            <w:ins w:id="859" w:author="ayres major" w:date="2022-04-24T23:20:00Z">
              <w:r w:rsidRPr="007D274F">
                <w:rPr>
                  <w:rFonts w:ascii="Consolas" w:hAnsi="Consolas"/>
                  <w:rPrChange w:id="860" w:author="ayres major" w:date="2022-04-24T23:20:00Z">
                    <w:rPr/>
                  </w:rPrChange>
                </w:rPr>
                <w:t xml:space="preserve">  }</w:t>
              </w:r>
            </w:ins>
          </w:p>
        </w:tc>
      </w:tr>
    </w:tbl>
    <w:p w14:paraId="169173CE" w14:textId="14AA6B2E" w:rsidR="007D274F" w:rsidRDefault="007D274F" w:rsidP="00094947">
      <w:pPr>
        <w:rPr>
          <w:ins w:id="861" w:author="ayres major" w:date="2022-04-24T23:21:00Z"/>
        </w:rPr>
      </w:pPr>
    </w:p>
    <w:p w14:paraId="3CF636ED" w14:textId="5658451F" w:rsidR="007D274F" w:rsidRDefault="007D274F" w:rsidP="007D274F">
      <w:pPr>
        <w:rPr>
          <w:ins w:id="862" w:author="ayres major" w:date="2022-04-24T23:22:00Z"/>
        </w:rPr>
      </w:pPr>
      <w:ins w:id="863" w:author="ayres major" w:date="2022-04-24T23:21:00Z">
        <w:r>
          <w:t>Através</w:t>
        </w:r>
        <w:r>
          <w:t xml:space="preserve"> da função </w:t>
        </w:r>
      </w:ins>
      <w:ins w:id="864" w:author="ayres major" w:date="2022-04-24T23:48:00Z">
        <w:r w:rsidR="003525AC">
          <w:t>for,</w:t>
        </w:r>
      </w:ins>
      <w:ins w:id="865" w:author="ayres major" w:date="2022-04-24T23:21:00Z">
        <w:r>
          <w:t xml:space="preserve"> a variável t mud</w:t>
        </w:r>
        <w:r w:rsidR="000E1108">
          <w:t>a</w:t>
        </w:r>
        <w:r>
          <w:t xml:space="preserve"> de valores entre 1 e 15 de um em </w:t>
        </w:r>
      </w:ins>
      <w:ins w:id="866" w:author="ayres major" w:date="2022-04-24T23:22:00Z">
        <w:r w:rsidR="000E1108">
          <w:t>um, no</w:t>
        </w:r>
      </w:ins>
      <w:ins w:id="867" w:author="ayres major" w:date="2022-04-24T23:21:00Z">
        <w:r w:rsidR="000E1108">
          <w:t xml:space="preserve"> sentido</w:t>
        </w:r>
        <w:r>
          <w:t xml:space="preserve"> crescente </w:t>
        </w:r>
      </w:ins>
      <w:ins w:id="868" w:author="ayres major" w:date="2022-04-24T23:22:00Z">
        <w:r w:rsidR="000E1108">
          <w:t xml:space="preserve">com </w:t>
        </w:r>
      </w:ins>
      <w:ins w:id="869" w:author="ayres major" w:date="2022-04-24T23:21:00Z">
        <w:r>
          <w:t>um intervalo de 1 segundo, criando assim um temporizador de 15 segundos.</w:t>
        </w:r>
      </w:ins>
    </w:p>
    <w:p w14:paraId="6065DB2F" w14:textId="14DD4C88" w:rsidR="000E1108" w:rsidRDefault="000E1108" w:rsidP="00007ACB">
      <w:pPr>
        <w:rPr>
          <w:ins w:id="870" w:author="ayres major" w:date="2022-04-24T23:57:00Z"/>
        </w:rPr>
      </w:pPr>
      <w:ins w:id="871" w:author="ayres major" w:date="2022-04-24T23:22:00Z">
        <w:r>
          <w:t xml:space="preserve">Após isso </w:t>
        </w:r>
      </w:ins>
      <w:ins w:id="872" w:author="ayres major" w:date="2022-04-24T23:50:00Z">
        <w:r w:rsidR="003525AC">
          <w:t xml:space="preserve">bastava colocar uma condição atribuindo um valor a </w:t>
        </w:r>
      </w:ins>
      <w:ins w:id="873" w:author="ayres major" w:date="2022-04-24T23:51:00Z">
        <w:r w:rsidR="003525AC">
          <w:t>a</w:t>
        </w:r>
      </w:ins>
      <w:ins w:id="874" w:author="ayres major" w:date="2022-04-24T23:55:00Z">
        <w:r w:rsidR="00007ACB">
          <w:t xml:space="preserve">leatório de 1 a 3 </w:t>
        </w:r>
      </w:ins>
      <w:ins w:id="875" w:author="ayres major" w:date="2022-04-24T23:58:00Z">
        <w:r w:rsidR="00A367FD">
          <w:t>à</w:t>
        </w:r>
      </w:ins>
      <w:ins w:id="876" w:author="ayres major" w:date="2022-04-24T23:55:00Z">
        <w:r w:rsidR="00007ACB">
          <w:t xml:space="preserve"> variável</w:t>
        </w:r>
      </w:ins>
      <w:ins w:id="877" w:author="ayres major" w:date="2022-04-24T23:58:00Z">
        <w:r w:rsidR="00A367FD">
          <w:t xml:space="preserve"> </w:t>
        </w:r>
      </w:ins>
      <w:ins w:id="878" w:author="ayres major" w:date="2022-04-24T23:56:00Z">
        <w:r w:rsidR="00007ACB">
          <w:t>“jogador”:</w:t>
        </w:r>
      </w:ins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33071BB" w14:textId="77777777" w:rsidTr="00007ACB">
        <w:trPr>
          <w:ins w:id="879" w:author="ayres major" w:date="2022-04-24T23:57:00Z"/>
        </w:trPr>
        <w:tc>
          <w:tcPr>
            <w:tcW w:w="9060" w:type="dxa"/>
          </w:tcPr>
          <w:p w14:paraId="37986EB5" w14:textId="77777777" w:rsidR="00007ACB" w:rsidRPr="00007ACB" w:rsidRDefault="00007ACB" w:rsidP="00007ACB">
            <w:pPr>
              <w:rPr>
                <w:ins w:id="880" w:author="ayres major" w:date="2022-04-24T23:57:00Z"/>
                <w:rFonts w:ascii="Consolas" w:hAnsi="Consolas"/>
                <w:rPrChange w:id="881" w:author="ayres major" w:date="2022-04-24T23:58:00Z">
                  <w:rPr>
                    <w:ins w:id="882" w:author="ayres major" w:date="2022-04-24T23:57:00Z"/>
                  </w:rPr>
                </w:rPrChange>
              </w:rPr>
            </w:pPr>
            <w:ins w:id="883" w:author="ayres major" w:date="2022-04-24T23:57:00Z">
              <w:r w:rsidRPr="00007ACB">
                <w:rPr>
                  <w:rFonts w:ascii="Consolas" w:hAnsi="Consolas"/>
                  <w:rPrChange w:id="884" w:author="ayres major" w:date="2022-04-24T23:58:00Z">
                    <w:rPr/>
                  </w:rPrChange>
                </w:rPr>
                <w:t xml:space="preserve">  </w:t>
              </w:r>
              <w:proofErr w:type="spellStart"/>
              <w:r w:rsidRPr="00007ACB">
                <w:rPr>
                  <w:rFonts w:ascii="Consolas" w:hAnsi="Consolas"/>
                  <w:rPrChange w:id="885" w:author="ayres major" w:date="2022-04-24T23:58:00Z">
                    <w:rPr/>
                  </w:rPrChange>
                </w:rPr>
                <w:t>if</w:t>
              </w:r>
              <w:proofErr w:type="spellEnd"/>
              <w:r w:rsidRPr="00007ACB">
                <w:rPr>
                  <w:rFonts w:ascii="Consolas" w:hAnsi="Consolas"/>
                  <w:rPrChange w:id="886" w:author="ayres major" w:date="2022-04-24T23:58:00Z">
                    <w:rPr/>
                  </w:rPrChange>
                </w:rPr>
                <w:t xml:space="preserve"> (t == 15) {</w:t>
              </w:r>
            </w:ins>
          </w:p>
          <w:p w14:paraId="6DDBD6F0" w14:textId="77777777" w:rsidR="00007ACB" w:rsidRPr="00007ACB" w:rsidRDefault="00007ACB" w:rsidP="00007ACB">
            <w:pPr>
              <w:rPr>
                <w:ins w:id="887" w:author="ayres major" w:date="2022-04-24T23:57:00Z"/>
                <w:rFonts w:ascii="Consolas" w:hAnsi="Consolas"/>
                <w:rPrChange w:id="888" w:author="ayres major" w:date="2022-04-24T23:58:00Z">
                  <w:rPr>
                    <w:ins w:id="889" w:author="ayres major" w:date="2022-04-24T23:57:00Z"/>
                  </w:rPr>
                </w:rPrChange>
              </w:rPr>
            </w:pPr>
            <w:ins w:id="890" w:author="ayres major" w:date="2022-04-24T23:57:00Z">
              <w:r w:rsidRPr="00007ACB">
                <w:rPr>
                  <w:rFonts w:ascii="Consolas" w:hAnsi="Consolas"/>
                  <w:rPrChange w:id="891" w:author="ayres major" w:date="2022-04-24T23:58:00Z">
                    <w:rPr/>
                  </w:rPrChange>
                </w:rPr>
                <w:t xml:space="preserve">    jogador = </w:t>
              </w:r>
              <w:proofErr w:type="spellStart"/>
              <w:proofErr w:type="gramStart"/>
              <w:r w:rsidRPr="00007ACB">
                <w:rPr>
                  <w:rFonts w:ascii="Consolas" w:hAnsi="Consolas"/>
                  <w:rPrChange w:id="892" w:author="ayres major" w:date="2022-04-24T23:58:00Z">
                    <w:rPr/>
                  </w:rPrChange>
                </w:rPr>
                <w:t>randint</w:t>
              </w:r>
              <w:proofErr w:type="spellEnd"/>
              <w:r w:rsidRPr="00007ACB">
                <w:rPr>
                  <w:rFonts w:ascii="Consolas" w:hAnsi="Consolas"/>
                  <w:rPrChange w:id="893" w:author="ayres major" w:date="2022-04-24T23:58:00Z">
                    <w:rPr/>
                  </w:rPrChange>
                </w:rPr>
                <w:t>(</w:t>
              </w:r>
              <w:proofErr w:type="gramEnd"/>
              <w:r w:rsidRPr="00007ACB">
                <w:rPr>
                  <w:rFonts w:ascii="Consolas" w:hAnsi="Consolas"/>
                  <w:rPrChange w:id="894" w:author="ayres major" w:date="2022-04-24T23:58:00Z">
                    <w:rPr/>
                  </w:rPrChange>
                </w:rPr>
                <w:t>0, 3);</w:t>
              </w:r>
            </w:ins>
          </w:p>
          <w:p w14:paraId="25D1B671" w14:textId="77777777" w:rsidR="00007ACB" w:rsidRPr="00007ACB" w:rsidRDefault="00007ACB" w:rsidP="00007ACB">
            <w:pPr>
              <w:rPr>
                <w:ins w:id="895" w:author="ayres major" w:date="2022-04-24T23:57:00Z"/>
                <w:rFonts w:ascii="Consolas" w:hAnsi="Consolas"/>
                <w:rPrChange w:id="896" w:author="ayres major" w:date="2022-04-24T23:58:00Z">
                  <w:rPr>
                    <w:ins w:id="897" w:author="ayres major" w:date="2022-04-24T23:57:00Z"/>
                  </w:rPr>
                </w:rPrChange>
              </w:rPr>
            </w:pPr>
            <w:ins w:id="898" w:author="ayres major" w:date="2022-04-24T23:57:00Z">
              <w:r w:rsidRPr="00007ACB">
                <w:rPr>
                  <w:rFonts w:ascii="Consolas" w:hAnsi="Consolas"/>
                  <w:rPrChange w:id="899" w:author="ayres major" w:date="2022-04-24T23:58:00Z">
                    <w:rPr/>
                  </w:rPrChange>
                </w:rPr>
                <w:t xml:space="preserve">    </w:t>
              </w:r>
              <w:proofErr w:type="spellStart"/>
              <w:r w:rsidRPr="00007ACB">
                <w:rPr>
                  <w:rFonts w:ascii="Consolas" w:hAnsi="Consolas"/>
                  <w:rPrChange w:id="900" w:author="ayres major" w:date="2022-04-24T23:58:00Z">
                    <w:rPr/>
                  </w:rPrChange>
                </w:rPr>
                <w:t>if</w:t>
              </w:r>
              <w:proofErr w:type="spellEnd"/>
              <w:r w:rsidRPr="00007ACB">
                <w:rPr>
                  <w:rFonts w:ascii="Consolas" w:hAnsi="Consolas"/>
                  <w:rPrChange w:id="901" w:author="ayres major" w:date="2022-04-24T23:58:00Z">
                    <w:rPr/>
                  </w:rPrChange>
                </w:rPr>
                <w:t xml:space="preserve"> (jogador == 0) {</w:t>
              </w:r>
            </w:ins>
          </w:p>
          <w:p w14:paraId="7950CD43" w14:textId="77777777" w:rsidR="00007ACB" w:rsidRPr="00007ACB" w:rsidRDefault="00007ACB" w:rsidP="00007ACB">
            <w:pPr>
              <w:rPr>
                <w:ins w:id="902" w:author="ayres major" w:date="2022-04-24T23:57:00Z"/>
                <w:rFonts w:ascii="Consolas" w:hAnsi="Consolas"/>
                <w:rPrChange w:id="903" w:author="ayres major" w:date="2022-04-24T23:58:00Z">
                  <w:rPr>
                    <w:ins w:id="904" w:author="ayres major" w:date="2022-04-24T23:57:00Z"/>
                  </w:rPr>
                </w:rPrChange>
              </w:rPr>
            </w:pPr>
            <w:ins w:id="905" w:author="ayres major" w:date="2022-04-24T23:57:00Z">
              <w:r w:rsidRPr="00007ACB">
                <w:rPr>
                  <w:rFonts w:ascii="Consolas" w:hAnsi="Consolas"/>
                  <w:rPrChange w:id="906" w:author="ayres major" w:date="2022-04-24T23:58:00Z">
                    <w:rPr/>
                  </w:rPrChange>
                </w:rPr>
                <w:t xml:space="preserve">      </w:t>
              </w:r>
              <w:proofErr w:type="spellStart"/>
              <w:r w:rsidRPr="00007ACB">
                <w:rPr>
                  <w:rFonts w:ascii="Consolas" w:hAnsi="Consolas"/>
                  <w:rPrChange w:id="907" w:author="ayres major" w:date="2022-04-24T23:58:00Z">
                    <w:rPr/>
                  </w:rPrChange>
                </w:rPr>
                <w:t>escolhauto</w:t>
              </w:r>
              <w:proofErr w:type="spellEnd"/>
              <w:r w:rsidRPr="00007ACB">
                <w:rPr>
                  <w:rFonts w:ascii="Consolas" w:hAnsi="Consolas"/>
                  <w:rPrChange w:id="908" w:author="ayres major" w:date="2022-04-24T23:58:00Z">
                    <w:rPr/>
                  </w:rPrChange>
                </w:rPr>
                <w:t xml:space="preserve"> = "pedra";</w:t>
              </w:r>
            </w:ins>
          </w:p>
          <w:p w14:paraId="2BDF76BB" w14:textId="77777777" w:rsidR="00007ACB" w:rsidRPr="00007ACB" w:rsidRDefault="00007ACB" w:rsidP="00007ACB">
            <w:pPr>
              <w:rPr>
                <w:ins w:id="909" w:author="ayres major" w:date="2022-04-24T23:57:00Z"/>
                <w:rFonts w:ascii="Consolas" w:hAnsi="Consolas"/>
                <w:rPrChange w:id="910" w:author="ayres major" w:date="2022-04-24T23:58:00Z">
                  <w:rPr>
                    <w:ins w:id="911" w:author="ayres major" w:date="2022-04-24T23:57:00Z"/>
                  </w:rPr>
                </w:rPrChange>
              </w:rPr>
            </w:pPr>
            <w:ins w:id="912" w:author="ayres major" w:date="2022-04-24T23:57:00Z">
              <w:r w:rsidRPr="00007ACB">
                <w:rPr>
                  <w:rFonts w:ascii="Consolas" w:hAnsi="Consolas"/>
                  <w:rPrChange w:id="913" w:author="ayres major" w:date="2022-04-24T23:58:00Z">
                    <w:rPr/>
                  </w:rPrChange>
                </w:rPr>
                <w:t xml:space="preserve">    } </w:t>
              </w:r>
              <w:proofErr w:type="spellStart"/>
              <w:r w:rsidRPr="00007ACB">
                <w:rPr>
                  <w:rFonts w:ascii="Consolas" w:hAnsi="Consolas"/>
                  <w:rPrChange w:id="914" w:author="ayres major" w:date="2022-04-24T23:58:00Z">
                    <w:rPr/>
                  </w:rPrChange>
                </w:rPr>
                <w:t>else</w:t>
              </w:r>
              <w:proofErr w:type="spellEnd"/>
              <w:r w:rsidRPr="00007ACB">
                <w:rPr>
                  <w:rFonts w:ascii="Consolas" w:hAnsi="Consolas"/>
                  <w:rPrChange w:id="915" w:author="ayres major" w:date="2022-04-24T23:58:00Z">
                    <w:rPr/>
                  </w:rPrChange>
                </w:rPr>
                <w:t xml:space="preserve"> </w:t>
              </w:r>
              <w:proofErr w:type="spellStart"/>
              <w:r w:rsidRPr="00007ACB">
                <w:rPr>
                  <w:rFonts w:ascii="Consolas" w:hAnsi="Consolas"/>
                  <w:rPrChange w:id="916" w:author="ayres major" w:date="2022-04-24T23:58:00Z">
                    <w:rPr/>
                  </w:rPrChange>
                </w:rPr>
                <w:t>if</w:t>
              </w:r>
              <w:proofErr w:type="spellEnd"/>
              <w:r w:rsidRPr="00007ACB">
                <w:rPr>
                  <w:rFonts w:ascii="Consolas" w:hAnsi="Consolas"/>
                  <w:rPrChange w:id="917" w:author="ayres major" w:date="2022-04-24T23:58:00Z">
                    <w:rPr/>
                  </w:rPrChange>
                </w:rPr>
                <w:t xml:space="preserve"> (jogador == 1) {</w:t>
              </w:r>
            </w:ins>
          </w:p>
          <w:p w14:paraId="36DAB349" w14:textId="77777777" w:rsidR="00007ACB" w:rsidRPr="00007ACB" w:rsidRDefault="00007ACB" w:rsidP="00007ACB">
            <w:pPr>
              <w:rPr>
                <w:ins w:id="918" w:author="ayres major" w:date="2022-04-24T23:57:00Z"/>
                <w:rFonts w:ascii="Consolas" w:hAnsi="Consolas"/>
                <w:rPrChange w:id="919" w:author="ayres major" w:date="2022-04-24T23:58:00Z">
                  <w:rPr>
                    <w:ins w:id="920" w:author="ayres major" w:date="2022-04-24T23:57:00Z"/>
                  </w:rPr>
                </w:rPrChange>
              </w:rPr>
            </w:pPr>
            <w:ins w:id="921" w:author="ayres major" w:date="2022-04-24T23:57:00Z">
              <w:r w:rsidRPr="00007ACB">
                <w:rPr>
                  <w:rFonts w:ascii="Consolas" w:hAnsi="Consolas"/>
                  <w:rPrChange w:id="922" w:author="ayres major" w:date="2022-04-24T23:58:00Z">
                    <w:rPr/>
                  </w:rPrChange>
                </w:rPr>
                <w:t xml:space="preserve">      </w:t>
              </w:r>
              <w:proofErr w:type="spellStart"/>
              <w:r w:rsidRPr="00007ACB">
                <w:rPr>
                  <w:rFonts w:ascii="Consolas" w:hAnsi="Consolas"/>
                  <w:rPrChange w:id="923" w:author="ayres major" w:date="2022-04-24T23:58:00Z">
                    <w:rPr/>
                  </w:rPrChange>
                </w:rPr>
                <w:t>escolhauto</w:t>
              </w:r>
              <w:proofErr w:type="spellEnd"/>
              <w:r w:rsidRPr="00007ACB">
                <w:rPr>
                  <w:rFonts w:ascii="Consolas" w:hAnsi="Consolas"/>
                  <w:rPrChange w:id="924" w:author="ayres major" w:date="2022-04-24T23:58:00Z">
                    <w:rPr/>
                  </w:rPrChange>
                </w:rPr>
                <w:t xml:space="preserve"> = "papel";</w:t>
              </w:r>
            </w:ins>
          </w:p>
          <w:p w14:paraId="7F1CB8B4" w14:textId="77777777" w:rsidR="00007ACB" w:rsidRPr="00007ACB" w:rsidRDefault="00007ACB" w:rsidP="00007ACB">
            <w:pPr>
              <w:rPr>
                <w:ins w:id="925" w:author="ayres major" w:date="2022-04-24T23:57:00Z"/>
                <w:rFonts w:ascii="Consolas" w:hAnsi="Consolas"/>
                <w:rPrChange w:id="926" w:author="ayres major" w:date="2022-04-24T23:58:00Z">
                  <w:rPr>
                    <w:ins w:id="927" w:author="ayres major" w:date="2022-04-24T23:57:00Z"/>
                  </w:rPr>
                </w:rPrChange>
              </w:rPr>
            </w:pPr>
            <w:ins w:id="928" w:author="ayres major" w:date="2022-04-24T23:57:00Z">
              <w:r w:rsidRPr="00007ACB">
                <w:rPr>
                  <w:rFonts w:ascii="Consolas" w:hAnsi="Consolas"/>
                  <w:rPrChange w:id="929" w:author="ayres major" w:date="2022-04-24T23:58:00Z">
                    <w:rPr/>
                  </w:rPrChange>
                </w:rPr>
                <w:t xml:space="preserve">    } </w:t>
              </w:r>
              <w:proofErr w:type="spellStart"/>
              <w:r w:rsidRPr="00007ACB">
                <w:rPr>
                  <w:rFonts w:ascii="Consolas" w:hAnsi="Consolas"/>
                  <w:rPrChange w:id="930" w:author="ayres major" w:date="2022-04-24T23:58:00Z">
                    <w:rPr/>
                  </w:rPrChange>
                </w:rPr>
                <w:t>else</w:t>
              </w:r>
              <w:proofErr w:type="spellEnd"/>
              <w:r w:rsidRPr="00007ACB">
                <w:rPr>
                  <w:rFonts w:ascii="Consolas" w:hAnsi="Consolas"/>
                  <w:rPrChange w:id="931" w:author="ayres major" w:date="2022-04-24T23:58:00Z">
                    <w:rPr/>
                  </w:rPrChange>
                </w:rPr>
                <w:t xml:space="preserve"> {</w:t>
              </w:r>
            </w:ins>
          </w:p>
          <w:p w14:paraId="0BE6D2A5" w14:textId="77777777" w:rsidR="00007ACB" w:rsidRPr="00007ACB" w:rsidRDefault="00007ACB" w:rsidP="00007ACB">
            <w:pPr>
              <w:rPr>
                <w:ins w:id="932" w:author="ayres major" w:date="2022-04-24T23:57:00Z"/>
                <w:rFonts w:ascii="Consolas" w:hAnsi="Consolas"/>
                <w:rPrChange w:id="933" w:author="ayres major" w:date="2022-04-24T23:58:00Z">
                  <w:rPr>
                    <w:ins w:id="934" w:author="ayres major" w:date="2022-04-24T23:57:00Z"/>
                  </w:rPr>
                </w:rPrChange>
              </w:rPr>
            </w:pPr>
            <w:ins w:id="935" w:author="ayres major" w:date="2022-04-24T23:57:00Z">
              <w:r w:rsidRPr="00007ACB">
                <w:rPr>
                  <w:rFonts w:ascii="Consolas" w:hAnsi="Consolas"/>
                  <w:rPrChange w:id="936" w:author="ayres major" w:date="2022-04-24T23:58:00Z">
                    <w:rPr/>
                  </w:rPrChange>
                </w:rPr>
                <w:t xml:space="preserve">      </w:t>
              </w:r>
              <w:proofErr w:type="spellStart"/>
              <w:r w:rsidRPr="00007ACB">
                <w:rPr>
                  <w:rFonts w:ascii="Consolas" w:hAnsi="Consolas"/>
                  <w:rPrChange w:id="937" w:author="ayres major" w:date="2022-04-24T23:58:00Z">
                    <w:rPr/>
                  </w:rPrChange>
                </w:rPr>
                <w:t>escolhauto</w:t>
              </w:r>
              <w:proofErr w:type="spellEnd"/>
              <w:r w:rsidRPr="00007ACB">
                <w:rPr>
                  <w:rFonts w:ascii="Consolas" w:hAnsi="Consolas"/>
                  <w:rPrChange w:id="938" w:author="ayres major" w:date="2022-04-24T23:58:00Z">
                    <w:rPr/>
                  </w:rPrChange>
                </w:rPr>
                <w:t xml:space="preserve"> = "tesoura";</w:t>
              </w:r>
            </w:ins>
          </w:p>
          <w:p w14:paraId="7710FF8E" w14:textId="7AD5EE65" w:rsidR="00007ACB" w:rsidRDefault="00007ACB" w:rsidP="00007ACB">
            <w:pPr>
              <w:rPr>
                <w:ins w:id="939" w:author="ayres major" w:date="2022-04-25T00:49:00Z"/>
                <w:rFonts w:ascii="Consolas" w:hAnsi="Consolas"/>
              </w:rPr>
            </w:pPr>
            <w:ins w:id="940" w:author="ayres major" w:date="2022-04-24T23:57:00Z">
              <w:r w:rsidRPr="00007ACB">
                <w:rPr>
                  <w:rFonts w:ascii="Consolas" w:hAnsi="Consolas"/>
                  <w:rPrChange w:id="941" w:author="ayres major" w:date="2022-04-24T23:58:00Z">
                    <w:rPr/>
                  </w:rPrChange>
                </w:rPr>
                <w:t xml:space="preserve">    }</w:t>
              </w:r>
            </w:ins>
          </w:p>
          <w:p w14:paraId="7C2787F5" w14:textId="2E79929E" w:rsidR="00B44411" w:rsidRPr="00007ACB" w:rsidRDefault="00B44411" w:rsidP="00007ACB">
            <w:pPr>
              <w:rPr>
                <w:ins w:id="942" w:author="ayres major" w:date="2022-04-24T23:57:00Z"/>
                <w:rFonts w:ascii="Consolas" w:hAnsi="Consolas"/>
                <w:rPrChange w:id="943" w:author="ayres major" w:date="2022-04-24T23:58:00Z">
                  <w:rPr>
                    <w:ins w:id="944" w:author="ayres major" w:date="2022-04-24T23:57:00Z"/>
                  </w:rPr>
                </w:rPrChange>
              </w:rPr>
            </w:pPr>
            <w:ins w:id="945" w:author="ayres major" w:date="2022-04-25T00:49:00Z">
              <w:r w:rsidRPr="00B44411">
                <w:rPr>
                  <w:rFonts w:ascii="Consolas" w:hAnsi="Consolas"/>
                </w:rPr>
                <w:t xml:space="preserve">    </w:t>
              </w:r>
              <w:proofErr w:type="spellStart"/>
              <w:proofErr w:type="gramStart"/>
              <w:r w:rsidRPr="00B44411">
                <w:rPr>
                  <w:rFonts w:ascii="Consolas" w:hAnsi="Consolas"/>
                </w:rPr>
                <w:t>jokenpo</w:t>
              </w:r>
              <w:proofErr w:type="spellEnd"/>
              <w:r w:rsidRPr="00B44411">
                <w:rPr>
                  <w:rFonts w:ascii="Consolas" w:hAnsi="Consolas"/>
                </w:rPr>
                <w:t>(</w:t>
              </w:r>
              <w:proofErr w:type="gramEnd"/>
              <w:r w:rsidRPr="00B44411">
                <w:rPr>
                  <w:rFonts w:ascii="Consolas" w:hAnsi="Consolas"/>
                </w:rPr>
                <w:t xml:space="preserve">computador, jogador, </w:t>
              </w:r>
              <w:proofErr w:type="spellStart"/>
              <w:r w:rsidRPr="00B44411">
                <w:rPr>
                  <w:rFonts w:ascii="Consolas" w:hAnsi="Consolas"/>
                </w:rPr>
                <w:t>escolhauto</w:t>
              </w:r>
              <w:proofErr w:type="spellEnd"/>
              <w:r w:rsidRPr="00B44411">
                <w:rPr>
                  <w:rFonts w:ascii="Consolas" w:hAnsi="Consolas"/>
                </w:rPr>
                <w:t>);</w:t>
              </w:r>
            </w:ins>
          </w:p>
          <w:p w14:paraId="10088DB1" w14:textId="6228E04C" w:rsidR="00007ACB" w:rsidRDefault="00007ACB" w:rsidP="00007ACB">
            <w:pPr>
              <w:rPr>
                <w:ins w:id="946" w:author="ayres major" w:date="2022-04-24T23:57:00Z"/>
              </w:rPr>
            </w:pPr>
            <w:ins w:id="947" w:author="ayres major" w:date="2022-04-24T23:57:00Z">
              <w:r w:rsidRPr="00007ACB">
                <w:rPr>
                  <w:rFonts w:ascii="Consolas" w:hAnsi="Consolas"/>
                  <w:rPrChange w:id="948" w:author="ayres major" w:date="2022-04-24T23:58:00Z">
                    <w:rPr/>
                  </w:rPrChange>
                </w:rPr>
                <w:t xml:space="preserve">  }</w:t>
              </w:r>
            </w:ins>
          </w:p>
        </w:tc>
      </w:tr>
    </w:tbl>
    <w:p w14:paraId="738C1F62" w14:textId="08CDBA8D" w:rsidR="00007ACB" w:rsidRDefault="00007ACB" w:rsidP="00007ACB">
      <w:pPr>
        <w:rPr>
          <w:ins w:id="949" w:author="ayres major" w:date="2022-04-24T23:58:00Z"/>
        </w:rPr>
      </w:pPr>
    </w:p>
    <w:p w14:paraId="66726DD9" w14:textId="00BE65BB" w:rsidR="00A367FD" w:rsidRDefault="00A367FD" w:rsidP="00A367FD">
      <w:pPr>
        <w:rPr>
          <w:ins w:id="950" w:author="ayres major" w:date="2022-04-24T23:59:00Z"/>
        </w:rPr>
      </w:pPr>
      <w:ins w:id="951" w:author="ayres major" w:date="2022-04-25T00:00:00Z">
        <w:r>
          <w:t xml:space="preserve">Contudo após mais teste ainda havia uma falha. </w:t>
        </w:r>
      </w:ins>
      <w:ins w:id="952" w:author="ayres major" w:date="2022-04-24T23:59:00Z">
        <w:r>
          <w:t>Es</w:t>
        </w:r>
      </w:ins>
      <w:ins w:id="953" w:author="ayres major" w:date="2022-04-25T00:00:00Z">
        <w:r>
          <w:t>t</w:t>
        </w:r>
      </w:ins>
      <w:ins w:id="954" w:author="ayres major" w:date="2022-04-24T23:59:00Z">
        <w:r>
          <w:t>e mecanismo</w:t>
        </w:r>
      </w:ins>
      <w:ins w:id="955" w:author="ayres major" w:date="2022-04-25T00:00:00Z">
        <w:r>
          <w:t xml:space="preserve"> seria ativado</w:t>
        </w:r>
      </w:ins>
      <w:ins w:id="956" w:author="ayres major" w:date="2022-04-25T00:02:00Z">
        <w:r>
          <w:t xml:space="preserve"> somente</w:t>
        </w:r>
      </w:ins>
      <w:ins w:id="957" w:author="ayres major" w:date="2022-04-25T00:01:00Z">
        <w:r>
          <w:t xml:space="preserve"> no</w:t>
        </w:r>
      </w:ins>
      <w:ins w:id="958" w:author="ayres major" w:date="2022-04-24T23:59:00Z">
        <w:r>
          <w:t xml:space="preserve"> caso </w:t>
        </w:r>
      </w:ins>
      <w:ins w:id="959" w:author="ayres major" w:date="2022-04-25T00:01:00Z">
        <w:r>
          <w:t xml:space="preserve">de </w:t>
        </w:r>
      </w:ins>
      <w:proofErr w:type="gramStart"/>
      <w:ins w:id="960" w:author="ayres major" w:date="2022-04-24T23:59:00Z">
        <w:r>
          <w:t xml:space="preserve">não  </w:t>
        </w:r>
      </w:ins>
      <w:ins w:id="961" w:author="ayres major" w:date="2022-04-25T00:01:00Z">
        <w:r>
          <w:t>haver</w:t>
        </w:r>
        <w:proofErr w:type="gramEnd"/>
        <w:r>
          <w:t xml:space="preserve"> uma resposta do usuário </w:t>
        </w:r>
      </w:ins>
      <w:ins w:id="962" w:author="ayres major" w:date="2022-04-24T23:59:00Z">
        <w:r>
          <w:t>dentro de 15 segundos</w:t>
        </w:r>
      </w:ins>
      <w:ins w:id="963" w:author="ayres major" w:date="2022-04-25T00:03:00Z">
        <w:r>
          <w:t xml:space="preserve">. Nos testes realizados, quando t = 15 apresentava uma </w:t>
        </w:r>
      </w:ins>
      <w:ins w:id="964" w:author="ayres major" w:date="2022-04-25T00:04:00Z">
        <w:r w:rsidR="00720DD4">
          <w:t>mensagem</w:t>
        </w:r>
      </w:ins>
      <w:ins w:id="965" w:author="ayres major" w:date="2022-04-25T00:03:00Z">
        <w:r w:rsidR="00720DD4">
          <w:t xml:space="preserve"> </w:t>
        </w:r>
      </w:ins>
      <w:ins w:id="966" w:author="ayres major" w:date="2022-04-25T00:04:00Z">
        <w:r w:rsidR="00720DD4">
          <w:t xml:space="preserve">através do </w:t>
        </w:r>
        <w:proofErr w:type="spellStart"/>
        <w:proofErr w:type="gramStart"/>
        <w:r w:rsidR="00720DD4">
          <w:rPr>
            <w:i/>
            <w:iCs/>
          </w:rPr>
          <w:t>window.</w:t>
        </w:r>
      </w:ins>
      <w:ins w:id="967" w:author="ayres major" w:date="2022-04-25T00:03:00Z">
        <w:r w:rsidR="00720DD4" w:rsidRPr="00720DD4">
          <w:rPr>
            <w:i/>
            <w:iCs/>
            <w:rPrChange w:id="968" w:author="ayres major" w:date="2022-04-25T00:04:00Z">
              <w:rPr/>
            </w:rPrChange>
          </w:rPr>
          <w:t>alert</w:t>
        </w:r>
        <w:proofErr w:type="spellEnd"/>
        <w:proofErr w:type="gramEnd"/>
        <w:r w:rsidR="00720DD4" w:rsidRPr="00720DD4">
          <w:rPr>
            <w:i/>
            <w:iCs/>
            <w:rPrChange w:id="969" w:author="ayres major" w:date="2022-04-25T00:04:00Z">
              <w:rPr/>
            </w:rPrChange>
          </w:rPr>
          <w:t>()</w:t>
        </w:r>
      </w:ins>
      <w:ins w:id="970" w:author="ayres major" w:date="2022-04-25T00:04:00Z">
        <w:r w:rsidR="00720DD4">
          <w:t>.</w:t>
        </w:r>
      </w:ins>
      <w:ins w:id="971" w:author="ayres major" w:date="2022-04-25T00:02:00Z">
        <w:r>
          <w:t xml:space="preserve"> </w:t>
        </w:r>
      </w:ins>
      <w:ins w:id="972" w:author="ayres major" w:date="2022-04-25T00:05:00Z">
        <w:r w:rsidR="00720DD4">
          <w:t>Todavia m</w:t>
        </w:r>
      </w:ins>
      <w:ins w:id="973" w:author="ayres major" w:date="2022-04-24T23:59:00Z">
        <w:r>
          <w:t>esmo depois de selecionado</w:t>
        </w:r>
      </w:ins>
      <w:ins w:id="974" w:author="ayres major" w:date="2022-04-25T00:05:00Z">
        <w:r w:rsidR="00720DD4">
          <w:t xml:space="preserve"> uma opção, </w:t>
        </w:r>
      </w:ins>
      <w:ins w:id="975" w:author="ayres major" w:date="2022-04-24T23:59:00Z">
        <w:r>
          <w:t xml:space="preserve">a mensagem </w:t>
        </w:r>
      </w:ins>
      <w:ins w:id="976" w:author="ayres major" w:date="2022-04-25T00:05:00Z">
        <w:r w:rsidR="00720DD4">
          <w:t>aparecia. S</w:t>
        </w:r>
      </w:ins>
      <w:ins w:id="977" w:author="ayres major" w:date="2022-04-24T23:59:00Z">
        <w:r>
          <w:t>endo só uma mensagem teste não teve muito impacto, mas caso</w:t>
        </w:r>
      </w:ins>
      <w:ins w:id="978" w:author="ayres major" w:date="2022-04-25T00:06:00Z">
        <w:r w:rsidR="00720DD4">
          <w:t xml:space="preserve"> o programa</w:t>
        </w:r>
      </w:ins>
      <w:ins w:id="979" w:author="ayres major" w:date="2022-04-24T23:59:00Z">
        <w:r>
          <w:t xml:space="preserve"> tivesse</w:t>
        </w:r>
      </w:ins>
      <w:ins w:id="980" w:author="ayres major" w:date="2022-04-25T00:06:00Z">
        <w:r w:rsidR="00720DD4">
          <w:t xml:space="preserve"> completo </w:t>
        </w:r>
      </w:ins>
      <w:ins w:id="981" w:author="ayres major" w:date="2022-04-24T23:59:00Z">
        <w:r>
          <w:t xml:space="preserve">seria bem problemático. </w:t>
        </w:r>
      </w:ins>
    </w:p>
    <w:p w14:paraId="4EED05E8" w14:textId="04653075" w:rsidR="00A367FD" w:rsidRDefault="00A367FD" w:rsidP="00A367FD">
      <w:pPr>
        <w:rPr>
          <w:ins w:id="982" w:author="ayres major" w:date="2022-04-25T00:15:00Z"/>
        </w:rPr>
      </w:pPr>
      <w:ins w:id="983" w:author="ayres major" w:date="2022-04-24T23:59:00Z">
        <w:r>
          <w:t xml:space="preserve">Isso ocorria porque apesar </w:t>
        </w:r>
        <w:proofErr w:type="gramStart"/>
        <w:r>
          <w:t>de  uma</w:t>
        </w:r>
        <w:proofErr w:type="gramEnd"/>
        <w:r>
          <w:t xml:space="preserve"> das opções</w:t>
        </w:r>
      </w:ins>
      <w:ins w:id="984" w:author="ayres major" w:date="2022-04-25T00:06:00Z">
        <w:r w:rsidR="00720DD4">
          <w:t xml:space="preserve"> já terem sido escolhida</w:t>
        </w:r>
      </w:ins>
      <w:ins w:id="985" w:author="ayres major" w:date="2022-04-25T00:07:00Z">
        <w:r w:rsidR="00720DD4">
          <w:t>,</w:t>
        </w:r>
      </w:ins>
      <w:ins w:id="986" w:author="ayres major" w:date="2022-04-24T23:59:00Z">
        <w:r>
          <w:t xml:space="preserve"> o temporizador ainda </w:t>
        </w:r>
      </w:ins>
      <w:ins w:id="987" w:author="ayres major" w:date="2022-04-25T00:07:00Z">
        <w:r w:rsidR="00720DD4">
          <w:t>es</w:t>
        </w:r>
      </w:ins>
      <w:ins w:id="988" w:author="ayres major" w:date="2022-04-24T23:59:00Z">
        <w:r>
          <w:t xml:space="preserve">tava ativo logo quando t fosse igual a 15, </w:t>
        </w:r>
      </w:ins>
      <w:ins w:id="989" w:author="ayres major" w:date="2022-04-25T00:07:00Z">
        <w:r w:rsidR="00720DD4">
          <w:t>surgia</w:t>
        </w:r>
      </w:ins>
      <w:ins w:id="990" w:author="ayres major" w:date="2022-04-24T23:59:00Z">
        <w:r>
          <w:t xml:space="preserve"> a mensagem. </w:t>
        </w:r>
      </w:ins>
      <w:ins w:id="991" w:author="ayres major" w:date="2022-04-25T00:07:00Z">
        <w:r w:rsidR="00720DD4">
          <w:t>Desse modo,</w:t>
        </w:r>
      </w:ins>
      <w:ins w:id="992" w:author="ayres major" w:date="2022-04-24T23:59:00Z">
        <w:r>
          <w:t xml:space="preserve"> o objetivo era parar o </w:t>
        </w:r>
      </w:ins>
      <w:ins w:id="993" w:author="ayres major" w:date="2022-04-25T00:07:00Z">
        <w:r w:rsidR="00720DD4">
          <w:t>temporizador no mo</w:t>
        </w:r>
      </w:ins>
      <w:ins w:id="994" w:author="ayres major" w:date="2022-04-25T00:08:00Z">
        <w:r w:rsidR="00720DD4">
          <w:t>mento em que uma das opções fosse escolhida</w:t>
        </w:r>
      </w:ins>
      <w:ins w:id="995" w:author="ayres major" w:date="2022-04-24T23:59:00Z">
        <w:r>
          <w:t xml:space="preserve">. Para isso </w:t>
        </w:r>
      </w:ins>
      <w:ins w:id="996" w:author="ayres major" w:date="2022-04-25T00:08:00Z">
        <w:r w:rsidR="00720DD4">
          <w:t xml:space="preserve">houve tentativas como: </w:t>
        </w:r>
      </w:ins>
      <w:ins w:id="997" w:author="ayres major" w:date="2022-04-24T23:59:00Z">
        <w:r>
          <w:t xml:space="preserve">usar o temporizador dentro de um </w:t>
        </w:r>
        <w:proofErr w:type="spellStart"/>
        <w:r>
          <w:t>while</w:t>
        </w:r>
        <w:proofErr w:type="spellEnd"/>
        <w:r>
          <w:t xml:space="preserve"> com diferentes condições</w:t>
        </w:r>
      </w:ins>
      <w:ins w:id="998" w:author="ayres major" w:date="2022-04-25T00:10:00Z">
        <w:r w:rsidR="00B4206E">
          <w:t xml:space="preserve"> e </w:t>
        </w:r>
      </w:ins>
      <w:ins w:id="999" w:author="ayres major" w:date="2022-04-24T23:59:00Z">
        <w:r>
          <w:t xml:space="preserve">desativar a função </w:t>
        </w:r>
      </w:ins>
      <w:ins w:id="1000" w:author="ayres major" w:date="2022-04-25T00:09:00Z">
        <w:r w:rsidR="00B4206E">
          <w:t>“</w:t>
        </w:r>
      </w:ins>
      <w:proofErr w:type="spellStart"/>
      <w:proofErr w:type="gramStart"/>
      <w:ins w:id="1001" w:author="ayres major" w:date="2022-04-24T23:59:00Z">
        <w:r>
          <w:t>start</w:t>
        </w:r>
      </w:ins>
      <w:proofErr w:type="spellEnd"/>
      <w:ins w:id="1002" w:author="ayres major" w:date="2022-04-25T00:09:00Z">
        <w:r w:rsidR="00B4206E">
          <w:t>(</w:t>
        </w:r>
        <w:proofErr w:type="gramEnd"/>
        <w:r w:rsidR="00B4206E">
          <w:t>)” após a seleção</w:t>
        </w:r>
      </w:ins>
      <w:ins w:id="1003" w:author="ayres major" w:date="2022-04-24T23:59:00Z">
        <w:r>
          <w:t xml:space="preserve">. </w:t>
        </w:r>
      </w:ins>
      <w:ins w:id="1004" w:author="ayres major" w:date="2022-04-25T00:11:00Z">
        <w:r w:rsidR="00B4206E">
          <w:t>Entretanto uso do</w:t>
        </w:r>
      </w:ins>
      <w:ins w:id="1005" w:author="ayres major" w:date="2022-04-24T23:59:00Z">
        <w:r>
          <w:t xml:space="preserve"> </w:t>
        </w:r>
      </w:ins>
      <w:ins w:id="1006" w:author="ayres major" w:date="2022-04-25T00:12:00Z">
        <w:r w:rsidR="00B4206E">
          <w:t>comando</w:t>
        </w:r>
      </w:ins>
      <w:ins w:id="1007" w:author="ayres major" w:date="2022-04-24T23:59:00Z">
        <w:r>
          <w:t xml:space="preserve"> break, que é usado p</w:t>
        </w:r>
      </w:ins>
      <w:ins w:id="1008" w:author="ayres major" w:date="2022-04-25T00:12:00Z">
        <w:r w:rsidR="00B4206E">
          <w:t>a</w:t>
        </w:r>
      </w:ins>
      <w:ins w:id="1009" w:author="ayres major" w:date="2022-04-24T23:59:00Z">
        <w:r>
          <w:t xml:space="preserve">ra </w:t>
        </w:r>
      </w:ins>
      <w:ins w:id="1010" w:author="ayres major" w:date="2022-04-25T00:12:00Z">
        <w:r w:rsidR="00B4206E">
          <w:t>ence</w:t>
        </w:r>
      </w:ins>
      <w:ins w:id="1011" w:author="ayres major" w:date="2022-04-25T00:13:00Z">
        <w:r w:rsidR="00B4206E">
          <w:t>rrar imediatamente</w:t>
        </w:r>
      </w:ins>
      <w:ins w:id="1012" w:author="ayres major" w:date="2022-04-24T23:59:00Z">
        <w:r>
          <w:t xml:space="preserve"> </w:t>
        </w:r>
        <w:proofErr w:type="spellStart"/>
        <w:r w:rsidRPr="00B4206E">
          <w:rPr>
            <w:i/>
            <w:iCs/>
            <w:rPrChange w:id="1013" w:author="ayres major" w:date="2022-04-25T00:13:00Z">
              <w:rPr/>
            </w:rPrChange>
          </w:rPr>
          <w:t>loops</w:t>
        </w:r>
        <w:proofErr w:type="spellEnd"/>
        <w:r w:rsidRPr="00B4206E">
          <w:rPr>
            <w:i/>
            <w:iCs/>
            <w:rPrChange w:id="1014" w:author="ayres major" w:date="2022-04-25T00:13:00Z">
              <w:rPr/>
            </w:rPrChange>
          </w:rPr>
          <w:t xml:space="preserve"> </w:t>
        </w:r>
        <w:r>
          <w:t xml:space="preserve">feitos pelo for ou </w:t>
        </w:r>
        <w:proofErr w:type="spellStart"/>
        <w:r>
          <w:t>while</w:t>
        </w:r>
      </w:ins>
      <w:proofErr w:type="spellEnd"/>
      <w:ins w:id="1015" w:author="ayres major" w:date="2022-04-25T00:13:00Z">
        <w:r w:rsidR="00B4206E">
          <w:t>, foi a melhor opção</w:t>
        </w:r>
      </w:ins>
      <w:ins w:id="1016" w:author="ayres major" w:date="2022-04-24T23:59:00Z">
        <w:r>
          <w:t xml:space="preserve">. Então </w:t>
        </w:r>
      </w:ins>
      <w:ins w:id="1017" w:author="ayres major" w:date="2022-04-25T00:14:00Z">
        <w:r w:rsidR="00A42F5B">
          <w:t xml:space="preserve">após a seleção </w:t>
        </w:r>
      </w:ins>
      <w:ins w:id="1018" w:author="ayres major" w:date="2022-04-24T23:59:00Z">
        <w:r>
          <w:t xml:space="preserve">variável </w:t>
        </w:r>
        <w:r>
          <w:lastRenderedPageBreak/>
          <w:t>a t</w:t>
        </w:r>
      </w:ins>
      <w:ins w:id="1019" w:author="ayres major" w:date="2022-04-25T00:14:00Z">
        <w:r w:rsidR="00A42F5B">
          <w:t xml:space="preserve"> receberá</w:t>
        </w:r>
      </w:ins>
      <w:ins w:id="1020" w:author="ayres major" w:date="2022-04-24T23:59:00Z">
        <w:r>
          <w:t xml:space="preserve"> um valor diferentes dos </w:t>
        </w:r>
      </w:ins>
      <w:ins w:id="1021" w:author="ayres major" w:date="2022-04-25T00:16:00Z">
        <w:r w:rsidR="00A42F5B">
          <w:t>números</w:t>
        </w:r>
      </w:ins>
      <w:ins w:id="1022" w:author="ayres major" w:date="2022-04-24T23:59:00Z">
        <w:r>
          <w:t xml:space="preserve"> de 1 a 15, </w:t>
        </w:r>
      </w:ins>
      <w:ins w:id="1023" w:author="ayres major" w:date="2022-04-25T00:14:00Z">
        <w:r w:rsidR="00A42F5B">
          <w:t>(20)</w:t>
        </w:r>
      </w:ins>
      <w:ins w:id="1024" w:author="ayres major" w:date="2022-04-24T23:59:00Z">
        <w:r>
          <w:t xml:space="preserve"> E </w:t>
        </w:r>
      </w:ins>
      <w:ins w:id="1025" w:author="ayres major" w:date="2022-04-25T00:15:00Z">
        <w:r w:rsidR="00A42F5B">
          <w:t xml:space="preserve">foi colocado </w:t>
        </w:r>
      </w:ins>
      <w:ins w:id="1026" w:author="ayres major" w:date="2022-04-24T23:59:00Z">
        <w:r>
          <w:t xml:space="preserve">uma condição relativamente </w:t>
        </w:r>
      </w:ins>
      <w:ins w:id="1027" w:author="ayres major" w:date="2022-04-25T00:15:00Z">
        <w:r w:rsidR="00A42F5B">
          <w:t>ao</w:t>
        </w:r>
      </w:ins>
      <w:ins w:id="1028" w:author="ayres major" w:date="2022-04-24T23:59:00Z">
        <w:r>
          <w:t xml:space="preserve"> novo valor com o break no temporizador:</w:t>
        </w:r>
      </w:ins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42F5B" w14:paraId="06788B27" w14:textId="77777777" w:rsidTr="00A42F5B">
        <w:trPr>
          <w:ins w:id="1029" w:author="ayres major" w:date="2022-04-25T00:15:00Z"/>
        </w:trPr>
        <w:tc>
          <w:tcPr>
            <w:tcW w:w="9060" w:type="dxa"/>
          </w:tcPr>
          <w:p w14:paraId="4FEB8A8F" w14:textId="77777777" w:rsidR="00A42F5B" w:rsidRPr="00A42F5B" w:rsidRDefault="00A42F5B" w:rsidP="00A42F5B">
            <w:pPr>
              <w:rPr>
                <w:ins w:id="1030" w:author="ayres major" w:date="2022-04-25T00:15:00Z"/>
                <w:rFonts w:ascii="Consolas" w:hAnsi="Consolas"/>
                <w:rPrChange w:id="1031" w:author="ayres major" w:date="2022-04-25T00:15:00Z">
                  <w:rPr>
                    <w:ins w:id="1032" w:author="ayres major" w:date="2022-04-25T00:15:00Z"/>
                  </w:rPr>
                </w:rPrChange>
              </w:rPr>
            </w:pPr>
            <w:ins w:id="1033" w:author="ayres major" w:date="2022-04-25T00:15:00Z">
              <w:r w:rsidRPr="00A42F5B">
                <w:rPr>
                  <w:rFonts w:ascii="Consolas" w:hAnsi="Consolas"/>
                  <w:rPrChange w:id="1034" w:author="ayres major" w:date="2022-04-25T00:15:00Z">
                    <w:rPr/>
                  </w:rPrChange>
                </w:rPr>
                <w:t>for (c = 1; c &lt;= 15; c++) {</w:t>
              </w:r>
            </w:ins>
          </w:p>
          <w:p w14:paraId="1A2F6632" w14:textId="77777777" w:rsidR="00A42F5B" w:rsidRPr="00A42F5B" w:rsidRDefault="00A42F5B" w:rsidP="00A42F5B">
            <w:pPr>
              <w:rPr>
                <w:ins w:id="1035" w:author="ayres major" w:date="2022-04-25T00:15:00Z"/>
                <w:rFonts w:ascii="Consolas" w:hAnsi="Consolas"/>
                <w:rPrChange w:id="1036" w:author="ayres major" w:date="2022-04-25T00:15:00Z">
                  <w:rPr>
                    <w:ins w:id="1037" w:author="ayres major" w:date="2022-04-25T00:15:00Z"/>
                  </w:rPr>
                </w:rPrChange>
              </w:rPr>
            </w:pPr>
            <w:ins w:id="1038" w:author="ayres major" w:date="2022-04-25T00:15:00Z">
              <w:r w:rsidRPr="00A42F5B">
                <w:rPr>
                  <w:rFonts w:ascii="Consolas" w:hAnsi="Consolas"/>
                  <w:rPrChange w:id="1039" w:author="ayres major" w:date="2022-04-25T00:15:00Z">
                    <w:rPr/>
                  </w:rPrChange>
                </w:rPr>
                <w:t xml:space="preserve">    </w:t>
              </w:r>
              <w:proofErr w:type="spellStart"/>
              <w:r w:rsidRPr="00A42F5B">
                <w:rPr>
                  <w:rFonts w:ascii="Consolas" w:hAnsi="Consolas"/>
                  <w:rPrChange w:id="1040" w:author="ayres major" w:date="2022-04-25T00:15:00Z">
                    <w:rPr/>
                  </w:rPrChange>
                </w:rPr>
                <w:t>if</w:t>
              </w:r>
              <w:proofErr w:type="spellEnd"/>
              <w:r w:rsidRPr="00A42F5B">
                <w:rPr>
                  <w:rFonts w:ascii="Consolas" w:hAnsi="Consolas"/>
                  <w:rPrChange w:id="1041" w:author="ayres major" w:date="2022-04-25T00:15:00Z">
                    <w:rPr/>
                  </w:rPrChange>
                </w:rPr>
                <w:t xml:space="preserve"> (t == 20) {</w:t>
              </w:r>
            </w:ins>
          </w:p>
          <w:p w14:paraId="27704244" w14:textId="77777777" w:rsidR="00A42F5B" w:rsidRPr="00A42F5B" w:rsidRDefault="00A42F5B" w:rsidP="00A42F5B">
            <w:pPr>
              <w:rPr>
                <w:ins w:id="1042" w:author="ayres major" w:date="2022-04-25T00:15:00Z"/>
                <w:rFonts w:ascii="Consolas" w:hAnsi="Consolas"/>
                <w:rPrChange w:id="1043" w:author="ayres major" w:date="2022-04-25T00:15:00Z">
                  <w:rPr>
                    <w:ins w:id="1044" w:author="ayres major" w:date="2022-04-25T00:15:00Z"/>
                  </w:rPr>
                </w:rPrChange>
              </w:rPr>
            </w:pPr>
            <w:ins w:id="1045" w:author="ayres major" w:date="2022-04-25T00:15:00Z">
              <w:r w:rsidRPr="00A42F5B">
                <w:rPr>
                  <w:rFonts w:ascii="Consolas" w:hAnsi="Consolas"/>
                  <w:rPrChange w:id="1046" w:author="ayres major" w:date="2022-04-25T00:15:00Z">
                    <w:rPr/>
                  </w:rPrChange>
                </w:rPr>
                <w:t xml:space="preserve">      break;</w:t>
              </w:r>
            </w:ins>
          </w:p>
          <w:p w14:paraId="18AAE3BA" w14:textId="77777777" w:rsidR="00A42F5B" w:rsidRPr="00A42F5B" w:rsidRDefault="00A42F5B" w:rsidP="00A42F5B">
            <w:pPr>
              <w:rPr>
                <w:ins w:id="1047" w:author="ayres major" w:date="2022-04-25T00:15:00Z"/>
                <w:rFonts w:ascii="Consolas" w:hAnsi="Consolas"/>
                <w:rPrChange w:id="1048" w:author="ayres major" w:date="2022-04-25T00:15:00Z">
                  <w:rPr>
                    <w:ins w:id="1049" w:author="ayres major" w:date="2022-04-25T00:15:00Z"/>
                  </w:rPr>
                </w:rPrChange>
              </w:rPr>
            </w:pPr>
            <w:ins w:id="1050" w:author="ayres major" w:date="2022-04-25T00:15:00Z">
              <w:r w:rsidRPr="00A42F5B">
                <w:rPr>
                  <w:rFonts w:ascii="Consolas" w:hAnsi="Consolas"/>
                  <w:rPrChange w:id="1051" w:author="ayres major" w:date="2022-04-25T00:15:00Z">
                    <w:rPr/>
                  </w:rPrChange>
                </w:rPr>
                <w:t xml:space="preserve">    }</w:t>
              </w:r>
            </w:ins>
          </w:p>
          <w:p w14:paraId="6EEF12CF" w14:textId="77777777" w:rsidR="00A42F5B" w:rsidRPr="00A42F5B" w:rsidRDefault="00A42F5B" w:rsidP="00A42F5B">
            <w:pPr>
              <w:rPr>
                <w:ins w:id="1052" w:author="ayres major" w:date="2022-04-25T00:15:00Z"/>
                <w:rFonts w:ascii="Consolas" w:hAnsi="Consolas"/>
                <w:rPrChange w:id="1053" w:author="ayres major" w:date="2022-04-25T00:15:00Z">
                  <w:rPr>
                    <w:ins w:id="1054" w:author="ayres major" w:date="2022-04-25T00:15:00Z"/>
                  </w:rPr>
                </w:rPrChange>
              </w:rPr>
            </w:pPr>
            <w:ins w:id="1055" w:author="ayres major" w:date="2022-04-25T00:15:00Z">
              <w:r w:rsidRPr="00A42F5B">
                <w:rPr>
                  <w:rFonts w:ascii="Consolas" w:hAnsi="Consolas"/>
                  <w:rPrChange w:id="1056" w:author="ayres major" w:date="2022-04-25T00:15:00Z">
                    <w:rPr/>
                  </w:rPrChange>
                </w:rPr>
                <w:t xml:space="preserve">    t = c;</w:t>
              </w:r>
            </w:ins>
          </w:p>
          <w:p w14:paraId="69DDAA41" w14:textId="77777777" w:rsidR="00B44411" w:rsidRDefault="00A42F5B" w:rsidP="00B44411">
            <w:pPr>
              <w:rPr>
                <w:ins w:id="1057" w:author="ayres major" w:date="2022-04-25T00:45:00Z"/>
                <w:rFonts w:ascii="Consolas" w:hAnsi="Consolas"/>
              </w:rPr>
            </w:pPr>
            <w:ins w:id="1058" w:author="ayres major" w:date="2022-04-25T00:15:00Z">
              <w:r w:rsidRPr="00A42F5B">
                <w:rPr>
                  <w:rFonts w:ascii="Consolas" w:hAnsi="Consolas"/>
                  <w:rPrChange w:id="1059" w:author="ayres major" w:date="2022-04-25T00:15:00Z">
                    <w:rPr/>
                  </w:rPrChange>
                </w:rPr>
                <w:t xml:space="preserve">    </w:t>
              </w:r>
              <w:proofErr w:type="spellStart"/>
              <w:r w:rsidRPr="00A42F5B">
                <w:rPr>
                  <w:rFonts w:ascii="Consolas" w:hAnsi="Consolas"/>
                  <w:rPrChange w:id="1060" w:author="ayres major" w:date="2022-04-25T00:15:00Z">
                    <w:rPr/>
                  </w:rPrChange>
                </w:rPr>
                <w:t>await</w:t>
              </w:r>
              <w:proofErr w:type="spellEnd"/>
              <w:r w:rsidRPr="00A42F5B">
                <w:rPr>
                  <w:rFonts w:ascii="Consolas" w:hAnsi="Consolas"/>
                  <w:rPrChange w:id="1061" w:author="ayres major" w:date="2022-04-25T00:15:00Z">
                    <w:rPr/>
                  </w:rPrChange>
                </w:rPr>
                <w:t xml:space="preserve"> </w:t>
              </w:r>
              <w:proofErr w:type="spellStart"/>
              <w:proofErr w:type="gramStart"/>
              <w:r w:rsidRPr="00A42F5B">
                <w:rPr>
                  <w:rFonts w:ascii="Consolas" w:hAnsi="Consolas"/>
                  <w:rPrChange w:id="1062" w:author="ayres major" w:date="2022-04-25T00:15:00Z">
                    <w:rPr/>
                  </w:rPrChange>
                </w:rPr>
                <w:t>sleep</w:t>
              </w:r>
              <w:proofErr w:type="spellEnd"/>
              <w:r w:rsidRPr="00A42F5B">
                <w:rPr>
                  <w:rFonts w:ascii="Consolas" w:hAnsi="Consolas"/>
                  <w:rPrChange w:id="1063" w:author="ayres major" w:date="2022-04-25T00:15:00Z">
                    <w:rPr/>
                  </w:rPrChange>
                </w:rPr>
                <w:t>(</w:t>
              </w:r>
              <w:proofErr w:type="gramEnd"/>
              <w:r w:rsidRPr="00A42F5B">
                <w:rPr>
                  <w:rFonts w:ascii="Consolas" w:hAnsi="Consolas"/>
                  <w:rPrChange w:id="1064" w:author="ayres major" w:date="2022-04-25T00:15:00Z">
                    <w:rPr/>
                  </w:rPrChange>
                </w:rPr>
                <w:t>1000);</w:t>
              </w:r>
            </w:ins>
          </w:p>
          <w:p w14:paraId="55C52064" w14:textId="61147BC9" w:rsidR="00A42F5B" w:rsidRPr="00B44411" w:rsidRDefault="00A42F5B" w:rsidP="00B44411">
            <w:pPr>
              <w:rPr>
                <w:ins w:id="1065" w:author="ayres major" w:date="2022-04-25T00:15:00Z"/>
                <w:rFonts w:ascii="Consolas" w:hAnsi="Consolas"/>
                <w:rPrChange w:id="1066" w:author="ayres major" w:date="2022-04-25T00:45:00Z">
                  <w:rPr>
                    <w:ins w:id="1067" w:author="ayres major" w:date="2022-04-25T00:15:00Z"/>
                  </w:rPr>
                </w:rPrChange>
              </w:rPr>
              <w:pPrChange w:id="1068" w:author="ayres major" w:date="2022-04-25T00:45:00Z">
                <w:pPr/>
              </w:pPrChange>
            </w:pPr>
            <w:ins w:id="1069" w:author="ayres major" w:date="2022-04-25T00:16:00Z">
              <w:r>
                <w:rPr>
                  <w:rFonts w:ascii="Consolas" w:hAnsi="Consolas"/>
                </w:rPr>
                <w:t>}</w:t>
              </w:r>
            </w:ins>
          </w:p>
        </w:tc>
      </w:tr>
    </w:tbl>
    <w:p w14:paraId="05F161A1" w14:textId="77777777" w:rsidR="00A42F5B" w:rsidRDefault="00A42F5B" w:rsidP="00A367FD">
      <w:pPr>
        <w:rPr>
          <w:ins w:id="1070" w:author="ayres major" w:date="2022-04-24T23:59:00Z"/>
        </w:rPr>
      </w:pPr>
    </w:p>
    <w:p w14:paraId="6525D0B8" w14:textId="5C18931B" w:rsidR="00206ACF" w:rsidRDefault="00CF66F4" w:rsidP="00B44411">
      <w:pPr>
        <w:rPr>
          <w:ins w:id="1071" w:author="ayres major" w:date="2022-04-25T00:52:00Z"/>
        </w:rPr>
      </w:pPr>
      <w:ins w:id="1072" w:author="ayres major" w:date="2022-04-25T00:34:00Z">
        <w:r>
          <w:t xml:space="preserve">A função ativada </w:t>
        </w:r>
      </w:ins>
      <w:ins w:id="1073" w:author="ayres major" w:date="2022-04-25T00:36:00Z">
        <w:r>
          <w:t>quando seleciona-se umadas op</w:t>
        </w:r>
      </w:ins>
      <w:ins w:id="1074" w:author="ayres major" w:date="2022-04-25T00:37:00Z">
        <w:r>
          <w:t>ções é a fun</w:t>
        </w:r>
      </w:ins>
      <w:ins w:id="1075" w:author="ayres major" w:date="2022-04-25T00:40:00Z">
        <w:r w:rsidR="0051008E">
          <w:t>ção “</w:t>
        </w:r>
        <w:proofErr w:type="spellStart"/>
        <w:proofErr w:type="gramStart"/>
        <w:r w:rsidR="0051008E">
          <w:t>select</w:t>
        </w:r>
        <w:proofErr w:type="spellEnd"/>
        <w:r w:rsidR="0051008E">
          <w:t>(</w:t>
        </w:r>
        <w:proofErr w:type="gramEnd"/>
        <w:r w:rsidR="0051008E">
          <w:t>)” através o event</w:t>
        </w:r>
      </w:ins>
      <w:ins w:id="1076" w:author="ayres major" w:date="2022-04-25T00:41:00Z">
        <w:r w:rsidR="0051008E">
          <w:t xml:space="preserve">o </w:t>
        </w:r>
        <w:proofErr w:type="spellStart"/>
        <w:r w:rsidR="0051008E">
          <w:t>oncli</w:t>
        </w:r>
      </w:ins>
      <w:ins w:id="1077" w:author="ayres major" w:date="2022-04-25T00:45:00Z">
        <w:r w:rsidR="00B44411">
          <w:t>c</w:t>
        </w:r>
      </w:ins>
      <w:ins w:id="1078" w:author="ayres major" w:date="2022-04-25T00:41:00Z">
        <w:r w:rsidR="0051008E">
          <w:t>k</w:t>
        </w:r>
        <w:proofErr w:type="spellEnd"/>
        <w:r w:rsidR="0051008E">
          <w:t xml:space="preserve"> (figura tal)</w:t>
        </w:r>
      </w:ins>
      <w:ins w:id="1079" w:author="ayres major" w:date="2022-04-25T00:53:00Z">
        <w:r w:rsidR="00206ACF">
          <w:t xml:space="preserve">, primeiramente o variável t = 20 para encerrar o </w:t>
        </w:r>
        <w:proofErr w:type="spellStart"/>
        <w:r w:rsidR="00206ACF">
          <w:t>loop</w:t>
        </w:r>
        <w:proofErr w:type="spellEnd"/>
        <w:r w:rsidR="00206ACF">
          <w:t xml:space="preserve"> do temporizador (figura</w:t>
        </w:r>
      </w:ins>
      <w:ins w:id="1080" w:author="ayres major" w:date="2022-04-25T00:54:00Z">
        <w:r w:rsidR="00206ACF">
          <w:t xml:space="preserve"> tal), em seguida </w:t>
        </w:r>
      </w:ins>
      <w:ins w:id="1081" w:author="ayres major" w:date="2022-04-25T00:45:00Z">
        <w:r w:rsidR="00B44411">
          <w:t xml:space="preserve">para evitar conflitos </w:t>
        </w:r>
      </w:ins>
      <w:ins w:id="1082" w:author="ayres major" w:date="2022-04-25T00:46:00Z">
        <w:r w:rsidR="00B44411">
          <w:t xml:space="preserve">os outros eventos são </w:t>
        </w:r>
      </w:ins>
      <w:ins w:id="1083" w:author="ayres major" w:date="2022-04-25T00:47:00Z">
        <w:r w:rsidR="00B44411">
          <w:t>“desativados, depois disso a variável “jogador” receb</w:t>
        </w:r>
      </w:ins>
      <w:ins w:id="1084" w:author="ayres major" w:date="2022-04-25T00:48:00Z">
        <w:r w:rsidR="00B44411">
          <w:t xml:space="preserve">e um número de acordo com </w:t>
        </w:r>
      </w:ins>
      <w:ins w:id="1085" w:author="ayres major" w:date="2022-04-25T00:50:00Z">
        <w:r w:rsidR="00206ACF">
          <w:t>o opção escolhida (pedra →  0; papel → 1; tesoura →</w:t>
        </w:r>
      </w:ins>
      <w:ins w:id="1086" w:author="ayres major" w:date="2022-04-25T00:51:00Z">
        <w:r w:rsidR="00206ACF">
          <w:t xml:space="preserve"> 2)</w:t>
        </w:r>
      </w:ins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06ACF" w14:paraId="50694952" w14:textId="77777777" w:rsidTr="00206ACF">
        <w:trPr>
          <w:ins w:id="1087" w:author="ayres major" w:date="2022-04-25T00:52:00Z"/>
        </w:trPr>
        <w:tc>
          <w:tcPr>
            <w:tcW w:w="9060" w:type="dxa"/>
          </w:tcPr>
          <w:p w14:paraId="20DB6773" w14:textId="77777777" w:rsidR="00206ACF" w:rsidRPr="00206ACF" w:rsidRDefault="00206ACF" w:rsidP="00206ACF">
            <w:pPr>
              <w:rPr>
                <w:ins w:id="1088" w:author="ayres major" w:date="2022-04-25T00:52:00Z"/>
                <w:rFonts w:ascii="Consolas" w:hAnsi="Consolas"/>
                <w:rPrChange w:id="1089" w:author="ayres major" w:date="2022-04-25T00:53:00Z">
                  <w:rPr>
                    <w:ins w:id="1090" w:author="ayres major" w:date="2022-04-25T00:52:00Z"/>
                  </w:rPr>
                </w:rPrChange>
              </w:rPr>
            </w:pPr>
            <w:proofErr w:type="spellStart"/>
            <w:ins w:id="1091" w:author="ayres major" w:date="2022-04-25T00:52:00Z">
              <w:r w:rsidRPr="00206ACF">
                <w:rPr>
                  <w:rFonts w:ascii="Consolas" w:hAnsi="Consolas"/>
                  <w:rPrChange w:id="1092" w:author="ayres major" w:date="2022-04-25T00:53:00Z">
                    <w:rPr/>
                  </w:rPrChange>
                </w:rPr>
                <w:t>async</w:t>
              </w:r>
              <w:proofErr w:type="spellEnd"/>
              <w:r w:rsidRPr="00206ACF">
                <w:rPr>
                  <w:rFonts w:ascii="Consolas" w:hAnsi="Consolas"/>
                  <w:rPrChange w:id="1093" w:author="ayres major" w:date="2022-04-25T00:53:00Z">
                    <w:rPr/>
                  </w:rPrChange>
                </w:rPr>
                <w:t xml:space="preserve"> </w:t>
              </w:r>
              <w:proofErr w:type="spellStart"/>
              <w:r w:rsidRPr="00206ACF">
                <w:rPr>
                  <w:rFonts w:ascii="Consolas" w:hAnsi="Consolas"/>
                  <w:rPrChange w:id="1094" w:author="ayres major" w:date="2022-04-25T00:53:00Z">
                    <w:rPr/>
                  </w:rPrChange>
                </w:rPr>
                <w:t>function</w:t>
              </w:r>
              <w:proofErr w:type="spellEnd"/>
              <w:r w:rsidRPr="00206ACF">
                <w:rPr>
                  <w:rFonts w:ascii="Consolas" w:hAnsi="Consolas"/>
                  <w:rPrChange w:id="1095" w:author="ayres major" w:date="2022-04-25T00:53:00Z">
                    <w:rPr/>
                  </w:rPrChange>
                </w:rPr>
                <w:t xml:space="preserve"> </w:t>
              </w:r>
              <w:proofErr w:type="spellStart"/>
              <w:r w:rsidRPr="00206ACF">
                <w:rPr>
                  <w:rFonts w:ascii="Consolas" w:hAnsi="Consolas"/>
                  <w:rPrChange w:id="1096" w:author="ayres major" w:date="2022-04-25T00:53:00Z">
                    <w:rPr/>
                  </w:rPrChange>
                </w:rPr>
                <w:t>select</w:t>
              </w:r>
              <w:proofErr w:type="spellEnd"/>
              <w:r w:rsidRPr="00206ACF">
                <w:rPr>
                  <w:rFonts w:ascii="Consolas" w:hAnsi="Consolas"/>
                  <w:rPrChange w:id="1097" w:author="ayres major" w:date="2022-04-25T00:53:00Z">
                    <w:rPr/>
                  </w:rPrChange>
                </w:rPr>
                <w:t>(</w:t>
              </w:r>
              <w:proofErr w:type="spellStart"/>
              <w:r w:rsidRPr="00206ACF">
                <w:rPr>
                  <w:rFonts w:ascii="Consolas" w:hAnsi="Consolas"/>
                  <w:rPrChange w:id="1098" w:author="ayres major" w:date="2022-04-25T00:53:00Z">
                    <w:rPr/>
                  </w:rPrChange>
                </w:rPr>
                <w:t>clickedid</w:t>
              </w:r>
              <w:proofErr w:type="spellEnd"/>
              <w:r w:rsidRPr="00206ACF">
                <w:rPr>
                  <w:rFonts w:ascii="Consolas" w:hAnsi="Consolas"/>
                  <w:rPrChange w:id="1099" w:author="ayres major" w:date="2022-04-25T00:53:00Z">
                    <w:rPr/>
                  </w:rPrChange>
                </w:rPr>
                <w:t>) {</w:t>
              </w:r>
            </w:ins>
          </w:p>
          <w:p w14:paraId="1C1C5A8E" w14:textId="77777777" w:rsidR="00206ACF" w:rsidRPr="00206ACF" w:rsidRDefault="00206ACF" w:rsidP="00206ACF">
            <w:pPr>
              <w:rPr>
                <w:ins w:id="1100" w:author="ayres major" w:date="2022-04-25T00:52:00Z"/>
                <w:rFonts w:ascii="Consolas" w:hAnsi="Consolas"/>
                <w:rPrChange w:id="1101" w:author="ayres major" w:date="2022-04-25T00:53:00Z">
                  <w:rPr>
                    <w:ins w:id="1102" w:author="ayres major" w:date="2022-04-25T00:52:00Z"/>
                  </w:rPr>
                </w:rPrChange>
              </w:rPr>
            </w:pPr>
            <w:ins w:id="1103" w:author="ayres major" w:date="2022-04-25T00:52:00Z">
              <w:r w:rsidRPr="00206ACF">
                <w:rPr>
                  <w:rFonts w:ascii="Consolas" w:hAnsi="Consolas"/>
                  <w:rPrChange w:id="1104" w:author="ayres major" w:date="2022-04-25T00:53:00Z">
                    <w:rPr/>
                  </w:rPrChange>
                </w:rPr>
                <w:t xml:space="preserve">  t = 20;</w:t>
              </w:r>
            </w:ins>
          </w:p>
          <w:p w14:paraId="06CAC0C6" w14:textId="77777777" w:rsidR="00206ACF" w:rsidRPr="00206ACF" w:rsidRDefault="00206ACF" w:rsidP="00206ACF">
            <w:pPr>
              <w:rPr>
                <w:ins w:id="1105" w:author="ayres major" w:date="2022-04-25T00:52:00Z"/>
                <w:rFonts w:ascii="Consolas" w:hAnsi="Consolas"/>
                <w:rPrChange w:id="1106" w:author="ayres major" w:date="2022-04-25T00:53:00Z">
                  <w:rPr>
                    <w:ins w:id="1107" w:author="ayres major" w:date="2022-04-25T00:52:00Z"/>
                  </w:rPr>
                </w:rPrChange>
              </w:rPr>
            </w:pPr>
            <w:ins w:id="1108" w:author="ayres major" w:date="2022-04-25T00:52:00Z">
              <w:r w:rsidRPr="00206ACF">
                <w:rPr>
                  <w:rFonts w:ascii="Consolas" w:hAnsi="Consolas"/>
                  <w:rPrChange w:id="1109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206ACF">
                <w:rPr>
                  <w:rFonts w:ascii="Consolas" w:hAnsi="Consolas"/>
                  <w:rPrChange w:id="1110" w:author="ayres major" w:date="2022-04-25T00:53:00Z">
                    <w:rPr/>
                  </w:rPrChange>
                </w:rPr>
                <w:t>pedra.setAttribute</w:t>
              </w:r>
              <w:proofErr w:type="spellEnd"/>
              <w:proofErr w:type="gramEnd"/>
              <w:r w:rsidRPr="00206ACF">
                <w:rPr>
                  <w:rFonts w:ascii="Consolas" w:hAnsi="Consolas"/>
                  <w:rPrChange w:id="1111" w:author="ayres major" w:date="2022-04-25T00:53:00Z">
                    <w:rPr/>
                  </w:rPrChange>
                </w:rPr>
                <w:t>("</w:t>
              </w:r>
              <w:proofErr w:type="spellStart"/>
              <w:r w:rsidRPr="00206ACF">
                <w:rPr>
                  <w:rFonts w:ascii="Consolas" w:hAnsi="Consolas"/>
                  <w:rPrChange w:id="1112" w:author="ayres major" w:date="2022-04-25T00:53:00Z">
                    <w:rPr/>
                  </w:rPrChange>
                </w:rPr>
                <w:t>onmouseleave</w:t>
              </w:r>
              <w:proofErr w:type="spellEnd"/>
              <w:r w:rsidRPr="00206ACF">
                <w:rPr>
                  <w:rFonts w:ascii="Consolas" w:hAnsi="Consolas"/>
                  <w:rPrChange w:id="1113" w:author="ayres major" w:date="2022-04-25T00:53:00Z">
                    <w:rPr/>
                  </w:rPrChange>
                </w:rPr>
                <w:t>", "");</w:t>
              </w:r>
            </w:ins>
          </w:p>
          <w:p w14:paraId="2B520E79" w14:textId="77777777" w:rsidR="00206ACF" w:rsidRPr="00206ACF" w:rsidRDefault="00206ACF" w:rsidP="00206ACF">
            <w:pPr>
              <w:rPr>
                <w:ins w:id="1114" w:author="ayres major" w:date="2022-04-25T00:52:00Z"/>
                <w:rFonts w:ascii="Consolas" w:hAnsi="Consolas"/>
                <w:rPrChange w:id="1115" w:author="ayres major" w:date="2022-04-25T00:53:00Z">
                  <w:rPr>
                    <w:ins w:id="1116" w:author="ayres major" w:date="2022-04-25T00:52:00Z"/>
                  </w:rPr>
                </w:rPrChange>
              </w:rPr>
            </w:pPr>
            <w:ins w:id="1117" w:author="ayres major" w:date="2022-04-25T00:52:00Z">
              <w:r w:rsidRPr="00206ACF">
                <w:rPr>
                  <w:rFonts w:ascii="Consolas" w:hAnsi="Consolas"/>
                  <w:rPrChange w:id="1118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206ACF">
                <w:rPr>
                  <w:rFonts w:ascii="Consolas" w:hAnsi="Consolas"/>
                  <w:rPrChange w:id="1119" w:author="ayres major" w:date="2022-04-25T00:53:00Z">
                    <w:rPr/>
                  </w:rPrChange>
                </w:rPr>
                <w:t>papel.setAttribute</w:t>
              </w:r>
              <w:proofErr w:type="spellEnd"/>
              <w:proofErr w:type="gramEnd"/>
              <w:r w:rsidRPr="00206ACF">
                <w:rPr>
                  <w:rFonts w:ascii="Consolas" w:hAnsi="Consolas"/>
                  <w:rPrChange w:id="1120" w:author="ayres major" w:date="2022-04-25T00:53:00Z">
                    <w:rPr/>
                  </w:rPrChange>
                </w:rPr>
                <w:t>("</w:t>
              </w:r>
              <w:proofErr w:type="spellStart"/>
              <w:r w:rsidRPr="00206ACF">
                <w:rPr>
                  <w:rFonts w:ascii="Consolas" w:hAnsi="Consolas"/>
                  <w:rPrChange w:id="1121" w:author="ayres major" w:date="2022-04-25T00:53:00Z">
                    <w:rPr/>
                  </w:rPrChange>
                </w:rPr>
                <w:t>onmouseleave</w:t>
              </w:r>
              <w:proofErr w:type="spellEnd"/>
              <w:r w:rsidRPr="00206ACF">
                <w:rPr>
                  <w:rFonts w:ascii="Consolas" w:hAnsi="Consolas"/>
                  <w:rPrChange w:id="1122" w:author="ayres major" w:date="2022-04-25T00:53:00Z">
                    <w:rPr/>
                  </w:rPrChange>
                </w:rPr>
                <w:t>", "");</w:t>
              </w:r>
            </w:ins>
          </w:p>
          <w:p w14:paraId="060207AF" w14:textId="77777777" w:rsidR="00206ACF" w:rsidRPr="00206ACF" w:rsidRDefault="00206ACF" w:rsidP="00206ACF">
            <w:pPr>
              <w:rPr>
                <w:ins w:id="1123" w:author="ayres major" w:date="2022-04-25T00:52:00Z"/>
                <w:rFonts w:ascii="Consolas" w:hAnsi="Consolas"/>
                <w:rPrChange w:id="1124" w:author="ayres major" w:date="2022-04-25T00:53:00Z">
                  <w:rPr>
                    <w:ins w:id="1125" w:author="ayres major" w:date="2022-04-25T00:52:00Z"/>
                  </w:rPr>
                </w:rPrChange>
              </w:rPr>
            </w:pPr>
            <w:ins w:id="1126" w:author="ayres major" w:date="2022-04-25T00:52:00Z">
              <w:r w:rsidRPr="00206ACF">
                <w:rPr>
                  <w:rFonts w:ascii="Consolas" w:hAnsi="Consolas"/>
                  <w:rPrChange w:id="1127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206ACF">
                <w:rPr>
                  <w:rFonts w:ascii="Consolas" w:hAnsi="Consolas"/>
                  <w:rPrChange w:id="1128" w:author="ayres major" w:date="2022-04-25T00:53:00Z">
                    <w:rPr/>
                  </w:rPrChange>
                </w:rPr>
                <w:t>tesoura.setAttribute</w:t>
              </w:r>
              <w:proofErr w:type="spellEnd"/>
              <w:proofErr w:type="gramEnd"/>
              <w:r w:rsidRPr="00206ACF">
                <w:rPr>
                  <w:rFonts w:ascii="Consolas" w:hAnsi="Consolas"/>
                  <w:rPrChange w:id="1129" w:author="ayres major" w:date="2022-04-25T00:53:00Z">
                    <w:rPr/>
                  </w:rPrChange>
                </w:rPr>
                <w:t>("</w:t>
              </w:r>
              <w:proofErr w:type="spellStart"/>
              <w:r w:rsidRPr="00206ACF">
                <w:rPr>
                  <w:rFonts w:ascii="Consolas" w:hAnsi="Consolas"/>
                  <w:rPrChange w:id="1130" w:author="ayres major" w:date="2022-04-25T00:53:00Z">
                    <w:rPr/>
                  </w:rPrChange>
                </w:rPr>
                <w:t>onmouseleave</w:t>
              </w:r>
              <w:proofErr w:type="spellEnd"/>
              <w:r w:rsidRPr="00206ACF">
                <w:rPr>
                  <w:rFonts w:ascii="Consolas" w:hAnsi="Consolas"/>
                  <w:rPrChange w:id="1131" w:author="ayres major" w:date="2022-04-25T00:53:00Z">
                    <w:rPr/>
                  </w:rPrChange>
                </w:rPr>
                <w:t>", "");</w:t>
              </w:r>
            </w:ins>
          </w:p>
          <w:p w14:paraId="16ED823E" w14:textId="77777777" w:rsidR="00206ACF" w:rsidRPr="00206ACF" w:rsidRDefault="00206ACF" w:rsidP="00206ACF">
            <w:pPr>
              <w:rPr>
                <w:ins w:id="1132" w:author="ayres major" w:date="2022-04-25T00:52:00Z"/>
                <w:rFonts w:ascii="Consolas" w:hAnsi="Consolas"/>
                <w:rPrChange w:id="1133" w:author="ayres major" w:date="2022-04-25T00:53:00Z">
                  <w:rPr>
                    <w:ins w:id="1134" w:author="ayres major" w:date="2022-04-25T00:52:00Z"/>
                  </w:rPr>
                </w:rPrChange>
              </w:rPr>
            </w:pPr>
            <w:ins w:id="1135" w:author="ayres major" w:date="2022-04-25T00:52:00Z">
              <w:r w:rsidRPr="00206ACF">
                <w:rPr>
                  <w:rFonts w:ascii="Consolas" w:hAnsi="Consolas"/>
                  <w:rPrChange w:id="1136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206ACF">
                <w:rPr>
                  <w:rFonts w:ascii="Consolas" w:hAnsi="Consolas"/>
                  <w:rPrChange w:id="1137" w:author="ayres major" w:date="2022-04-25T00:53:00Z">
                    <w:rPr/>
                  </w:rPrChange>
                </w:rPr>
                <w:t>pedra.setAttribute</w:t>
              </w:r>
              <w:proofErr w:type="spellEnd"/>
              <w:proofErr w:type="gramEnd"/>
              <w:r w:rsidRPr="00206ACF">
                <w:rPr>
                  <w:rFonts w:ascii="Consolas" w:hAnsi="Consolas"/>
                  <w:rPrChange w:id="1138" w:author="ayres major" w:date="2022-04-25T00:53:00Z">
                    <w:rPr/>
                  </w:rPrChange>
                </w:rPr>
                <w:t>("</w:t>
              </w:r>
              <w:proofErr w:type="spellStart"/>
              <w:r w:rsidRPr="00206ACF">
                <w:rPr>
                  <w:rFonts w:ascii="Consolas" w:hAnsi="Consolas"/>
                  <w:rPrChange w:id="1139" w:author="ayres major" w:date="2022-04-25T00:53:00Z">
                    <w:rPr/>
                  </w:rPrChange>
                </w:rPr>
                <w:t>onmouseenter</w:t>
              </w:r>
              <w:proofErr w:type="spellEnd"/>
              <w:r w:rsidRPr="00206ACF">
                <w:rPr>
                  <w:rFonts w:ascii="Consolas" w:hAnsi="Consolas"/>
                  <w:rPrChange w:id="1140" w:author="ayres major" w:date="2022-04-25T00:53:00Z">
                    <w:rPr/>
                  </w:rPrChange>
                </w:rPr>
                <w:t>", "");</w:t>
              </w:r>
            </w:ins>
          </w:p>
          <w:p w14:paraId="30AA4ACF" w14:textId="77777777" w:rsidR="00206ACF" w:rsidRPr="00206ACF" w:rsidRDefault="00206ACF" w:rsidP="00206ACF">
            <w:pPr>
              <w:rPr>
                <w:ins w:id="1141" w:author="ayres major" w:date="2022-04-25T00:52:00Z"/>
                <w:rFonts w:ascii="Consolas" w:hAnsi="Consolas"/>
                <w:rPrChange w:id="1142" w:author="ayres major" w:date="2022-04-25T00:53:00Z">
                  <w:rPr>
                    <w:ins w:id="1143" w:author="ayres major" w:date="2022-04-25T00:52:00Z"/>
                  </w:rPr>
                </w:rPrChange>
              </w:rPr>
            </w:pPr>
            <w:ins w:id="1144" w:author="ayres major" w:date="2022-04-25T00:52:00Z">
              <w:r w:rsidRPr="00206ACF">
                <w:rPr>
                  <w:rFonts w:ascii="Consolas" w:hAnsi="Consolas"/>
                  <w:rPrChange w:id="1145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206ACF">
                <w:rPr>
                  <w:rFonts w:ascii="Consolas" w:hAnsi="Consolas"/>
                  <w:rPrChange w:id="1146" w:author="ayres major" w:date="2022-04-25T00:53:00Z">
                    <w:rPr/>
                  </w:rPrChange>
                </w:rPr>
                <w:t>papel.setAttribute</w:t>
              </w:r>
              <w:proofErr w:type="spellEnd"/>
              <w:proofErr w:type="gramEnd"/>
              <w:r w:rsidRPr="00206ACF">
                <w:rPr>
                  <w:rFonts w:ascii="Consolas" w:hAnsi="Consolas"/>
                  <w:rPrChange w:id="1147" w:author="ayres major" w:date="2022-04-25T00:53:00Z">
                    <w:rPr/>
                  </w:rPrChange>
                </w:rPr>
                <w:t>("</w:t>
              </w:r>
              <w:proofErr w:type="spellStart"/>
              <w:r w:rsidRPr="00206ACF">
                <w:rPr>
                  <w:rFonts w:ascii="Consolas" w:hAnsi="Consolas"/>
                  <w:rPrChange w:id="1148" w:author="ayres major" w:date="2022-04-25T00:53:00Z">
                    <w:rPr/>
                  </w:rPrChange>
                </w:rPr>
                <w:t>onmouseenter</w:t>
              </w:r>
              <w:proofErr w:type="spellEnd"/>
              <w:r w:rsidRPr="00206ACF">
                <w:rPr>
                  <w:rFonts w:ascii="Consolas" w:hAnsi="Consolas"/>
                  <w:rPrChange w:id="1149" w:author="ayres major" w:date="2022-04-25T00:53:00Z">
                    <w:rPr/>
                  </w:rPrChange>
                </w:rPr>
                <w:t>", "");</w:t>
              </w:r>
            </w:ins>
          </w:p>
          <w:p w14:paraId="1004A937" w14:textId="77777777" w:rsidR="00206ACF" w:rsidRPr="00206ACF" w:rsidRDefault="00206ACF" w:rsidP="00206ACF">
            <w:pPr>
              <w:rPr>
                <w:ins w:id="1150" w:author="ayres major" w:date="2022-04-25T00:52:00Z"/>
                <w:rFonts w:ascii="Consolas" w:hAnsi="Consolas"/>
                <w:rPrChange w:id="1151" w:author="ayres major" w:date="2022-04-25T00:53:00Z">
                  <w:rPr>
                    <w:ins w:id="1152" w:author="ayres major" w:date="2022-04-25T00:52:00Z"/>
                  </w:rPr>
                </w:rPrChange>
              </w:rPr>
            </w:pPr>
            <w:ins w:id="1153" w:author="ayres major" w:date="2022-04-25T00:52:00Z">
              <w:r w:rsidRPr="00206ACF">
                <w:rPr>
                  <w:rFonts w:ascii="Consolas" w:hAnsi="Consolas"/>
                  <w:rPrChange w:id="1154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206ACF">
                <w:rPr>
                  <w:rFonts w:ascii="Consolas" w:hAnsi="Consolas"/>
                  <w:rPrChange w:id="1155" w:author="ayres major" w:date="2022-04-25T00:53:00Z">
                    <w:rPr/>
                  </w:rPrChange>
                </w:rPr>
                <w:t>tesoura.setAttribute</w:t>
              </w:r>
              <w:proofErr w:type="spellEnd"/>
              <w:proofErr w:type="gramEnd"/>
              <w:r w:rsidRPr="00206ACF">
                <w:rPr>
                  <w:rFonts w:ascii="Consolas" w:hAnsi="Consolas"/>
                  <w:rPrChange w:id="1156" w:author="ayres major" w:date="2022-04-25T00:53:00Z">
                    <w:rPr/>
                  </w:rPrChange>
                </w:rPr>
                <w:t>("</w:t>
              </w:r>
              <w:proofErr w:type="spellStart"/>
              <w:r w:rsidRPr="00206ACF">
                <w:rPr>
                  <w:rFonts w:ascii="Consolas" w:hAnsi="Consolas"/>
                  <w:rPrChange w:id="1157" w:author="ayres major" w:date="2022-04-25T00:53:00Z">
                    <w:rPr/>
                  </w:rPrChange>
                </w:rPr>
                <w:t>onmouseenter</w:t>
              </w:r>
              <w:proofErr w:type="spellEnd"/>
              <w:r w:rsidRPr="00206ACF">
                <w:rPr>
                  <w:rFonts w:ascii="Consolas" w:hAnsi="Consolas"/>
                  <w:rPrChange w:id="1158" w:author="ayres major" w:date="2022-04-25T00:53:00Z">
                    <w:rPr/>
                  </w:rPrChange>
                </w:rPr>
                <w:t>", "");</w:t>
              </w:r>
            </w:ins>
          </w:p>
          <w:p w14:paraId="1DDC576F" w14:textId="77777777" w:rsidR="00206ACF" w:rsidRPr="00206ACF" w:rsidRDefault="00206ACF" w:rsidP="00206ACF">
            <w:pPr>
              <w:rPr>
                <w:ins w:id="1159" w:author="ayres major" w:date="2022-04-25T00:52:00Z"/>
                <w:rFonts w:ascii="Consolas" w:hAnsi="Consolas"/>
                <w:rPrChange w:id="1160" w:author="ayres major" w:date="2022-04-25T00:53:00Z">
                  <w:rPr>
                    <w:ins w:id="1161" w:author="ayres major" w:date="2022-04-25T00:52:00Z"/>
                  </w:rPr>
                </w:rPrChange>
              </w:rPr>
            </w:pPr>
            <w:ins w:id="1162" w:author="ayres major" w:date="2022-04-25T00:52:00Z">
              <w:r w:rsidRPr="00206ACF">
                <w:rPr>
                  <w:rFonts w:ascii="Consolas" w:hAnsi="Consolas"/>
                  <w:rPrChange w:id="1163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206ACF">
                <w:rPr>
                  <w:rFonts w:ascii="Consolas" w:hAnsi="Consolas"/>
                  <w:rPrChange w:id="1164" w:author="ayres major" w:date="2022-04-25T00:53:00Z">
                    <w:rPr/>
                  </w:rPrChange>
                </w:rPr>
                <w:t>pedraimg.setAttribute</w:t>
              </w:r>
              <w:proofErr w:type="spellEnd"/>
              <w:proofErr w:type="gramEnd"/>
              <w:r w:rsidRPr="00206ACF">
                <w:rPr>
                  <w:rFonts w:ascii="Consolas" w:hAnsi="Consolas"/>
                  <w:rPrChange w:id="1165" w:author="ayres major" w:date="2022-04-25T00:53:00Z">
                    <w:rPr/>
                  </w:rPrChange>
                </w:rPr>
                <w:t>("</w:t>
              </w:r>
              <w:proofErr w:type="spellStart"/>
              <w:r w:rsidRPr="00206ACF">
                <w:rPr>
                  <w:rFonts w:ascii="Consolas" w:hAnsi="Consolas"/>
                  <w:rPrChange w:id="1166" w:author="ayres major" w:date="2022-04-25T00:53:00Z">
                    <w:rPr/>
                  </w:rPrChange>
                </w:rPr>
                <w:t>onmouseleave</w:t>
              </w:r>
              <w:proofErr w:type="spellEnd"/>
              <w:r w:rsidRPr="00206ACF">
                <w:rPr>
                  <w:rFonts w:ascii="Consolas" w:hAnsi="Consolas"/>
                  <w:rPrChange w:id="1167" w:author="ayres major" w:date="2022-04-25T00:53:00Z">
                    <w:rPr/>
                  </w:rPrChange>
                </w:rPr>
                <w:t>", "");</w:t>
              </w:r>
            </w:ins>
          </w:p>
          <w:p w14:paraId="2912F67F" w14:textId="77777777" w:rsidR="00206ACF" w:rsidRPr="00206ACF" w:rsidRDefault="00206ACF" w:rsidP="00206ACF">
            <w:pPr>
              <w:rPr>
                <w:ins w:id="1168" w:author="ayres major" w:date="2022-04-25T00:52:00Z"/>
                <w:rFonts w:ascii="Consolas" w:hAnsi="Consolas"/>
                <w:rPrChange w:id="1169" w:author="ayres major" w:date="2022-04-25T00:53:00Z">
                  <w:rPr>
                    <w:ins w:id="1170" w:author="ayres major" w:date="2022-04-25T00:52:00Z"/>
                  </w:rPr>
                </w:rPrChange>
              </w:rPr>
            </w:pPr>
            <w:ins w:id="1171" w:author="ayres major" w:date="2022-04-25T00:52:00Z">
              <w:r w:rsidRPr="00206ACF">
                <w:rPr>
                  <w:rFonts w:ascii="Consolas" w:hAnsi="Consolas"/>
                  <w:rPrChange w:id="1172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206ACF">
                <w:rPr>
                  <w:rFonts w:ascii="Consolas" w:hAnsi="Consolas"/>
                  <w:rPrChange w:id="1173" w:author="ayres major" w:date="2022-04-25T00:53:00Z">
                    <w:rPr/>
                  </w:rPrChange>
                </w:rPr>
                <w:t>papelimg.setAttribute</w:t>
              </w:r>
              <w:proofErr w:type="spellEnd"/>
              <w:proofErr w:type="gramEnd"/>
              <w:r w:rsidRPr="00206ACF">
                <w:rPr>
                  <w:rFonts w:ascii="Consolas" w:hAnsi="Consolas"/>
                  <w:rPrChange w:id="1174" w:author="ayres major" w:date="2022-04-25T00:53:00Z">
                    <w:rPr/>
                  </w:rPrChange>
                </w:rPr>
                <w:t>("</w:t>
              </w:r>
              <w:proofErr w:type="spellStart"/>
              <w:r w:rsidRPr="00206ACF">
                <w:rPr>
                  <w:rFonts w:ascii="Consolas" w:hAnsi="Consolas"/>
                  <w:rPrChange w:id="1175" w:author="ayres major" w:date="2022-04-25T00:53:00Z">
                    <w:rPr/>
                  </w:rPrChange>
                </w:rPr>
                <w:t>onmouseleave</w:t>
              </w:r>
              <w:proofErr w:type="spellEnd"/>
              <w:r w:rsidRPr="00206ACF">
                <w:rPr>
                  <w:rFonts w:ascii="Consolas" w:hAnsi="Consolas"/>
                  <w:rPrChange w:id="1176" w:author="ayres major" w:date="2022-04-25T00:53:00Z">
                    <w:rPr/>
                  </w:rPrChange>
                </w:rPr>
                <w:t>", "");</w:t>
              </w:r>
            </w:ins>
          </w:p>
          <w:p w14:paraId="57873051" w14:textId="77777777" w:rsidR="00206ACF" w:rsidRPr="00206ACF" w:rsidRDefault="00206ACF" w:rsidP="00206ACF">
            <w:pPr>
              <w:rPr>
                <w:ins w:id="1177" w:author="ayres major" w:date="2022-04-25T00:52:00Z"/>
                <w:rFonts w:ascii="Consolas" w:hAnsi="Consolas"/>
                <w:rPrChange w:id="1178" w:author="ayres major" w:date="2022-04-25T00:53:00Z">
                  <w:rPr>
                    <w:ins w:id="1179" w:author="ayres major" w:date="2022-04-25T00:52:00Z"/>
                  </w:rPr>
                </w:rPrChange>
              </w:rPr>
            </w:pPr>
            <w:ins w:id="1180" w:author="ayres major" w:date="2022-04-25T00:52:00Z">
              <w:r w:rsidRPr="00206ACF">
                <w:rPr>
                  <w:rFonts w:ascii="Consolas" w:hAnsi="Consolas"/>
                  <w:rPrChange w:id="1181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206ACF">
                <w:rPr>
                  <w:rFonts w:ascii="Consolas" w:hAnsi="Consolas"/>
                  <w:rPrChange w:id="1182" w:author="ayres major" w:date="2022-04-25T00:53:00Z">
                    <w:rPr/>
                  </w:rPrChange>
                </w:rPr>
                <w:t>tesouraimg.setAttribute</w:t>
              </w:r>
              <w:proofErr w:type="spellEnd"/>
              <w:proofErr w:type="gramEnd"/>
              <w:r w:rsidRPr="00206ACF">
                <w:rPr>
                  <w:rFonts w:ascii="Consolas" w:hAnsi="Consolas"/>
                  <w:rPrChange w:id="1183" w:author="ayres major" w:date="2022-04-25T00:53:00Z">
                    <w:rPr/>
                  </w:rPrChange>
                </w:rPr>
                <w:t>("</w:t>
              </w:r>
              <w:proofErr w:type="spellStart"/>
              <w:r w:rsidRPr="00206ACF">
                <w:rPr>
                  <w:rFonts w:ascii="Consolas" w:hAnsi="Consolas"/>
                  <w:rPrChange w:id="1184" w:author="ayres major" w:date="2022-04-25T00:53:00Z">
                    <w:rPr/>
                  </w:rPrChange>
                </w:rPr>
                <w:t>onmouseleave</w:t>
              </w:r>
              <w:proofErr w:type="spellEnd"/>
              <w:r w:rsidRPr="00206ACF">
                <w:rPr>
                  <w:rFonts w:ascii="Consolas" w:hAnsi="Consolas"/>
                  <w:rPrChange w:id="1185" w:author="ayres major" w:date="2022-04-25T00:53:00Z">
                    <w:rPr/>
                  </w:rPrChange>
                </w:rPr>
                <w:t>", "");</w:t>
              </w:r>
            </w:ins>
          </w:p>
          <w:p w14:paraId="78556685" w14:textId="77777777" w:rsidR="00206ACF" w:rsidRPr="00206ACF" w:rsidRDefault="00206ACF" w:rsidP="00206ACF">
            <w:pPr>
              <w:rPr>
                <w:ins w:id="1186" w:author="ayres major" w:date="2022-04-25T00:52:00Z"/>
                <w:rFonts w:ascii="Consolas" w:hAnsi="Consolas"/>
                <w:rPrChange w:id="1187" w:author="ayres major" w:date="2022-04-25T00:53:00Z">
                  <w:rPr>
                    <w:ins w:id="1188" w:author="ayres major" w:date="2022-04-25T00:52:00Z"/>
                  </w:rPr>
                </w:rPrChange>
              </w:rPr>
            </w:pPr>
            <w:ins w:id="1189" w:author="ayres major" w:date="2022-04-25T00:52:00Z">
              <w:r w:rsidRPr="00206ACF">
                <w:rPr>
                  <w:rFonts w:ascii="Consolas" w:hAnsi="Consolas"/>
                  <w:rPrChange w:id="1190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206ACF">
                <w:rPr>
                  <w:rFonts w:ascii="Consolas" w:hAnsi="Consolas"/>
                  <w:rPrChange w:id="1191" w:author="ayres major" w:date="2022-04-25T00:53:00Z">
                    <w:rPr/>
                  </w:rPrChange>
                </w:rPr>
                <w:t>pedraimg.setAttribute</w:t>
              </w:r>
              <w:proofErr w:type="spellEnd"/>
              <w:proofErr w:type="gramEnd"/>
              <w:r w:rsidRPr="00206ACF">
                <w:rPr>
                  <w:rFonts w:ascii="Consolas" w:hAnsi="Consolas"/>
                  <w:rPrChange w:id="1192" w:author="ayres major" w:date="2022-04-25T00:53:00Z">
                    <w:rPr/>
                  </w:rPrChange>
                </w:rPr>
                <w:t>("</w:t>
              </w:r>
              <w:proofErr w:type="spellStart"/>
              <w:r w:rsidRPr="00206ACF">
                <w:rPr>
                  <w:rFonts w:ascii="Consolas" w:hAnsi="Consolas"/>
                  <w:rPrChange w:id="1193" w:author="ayres major" w:date="2022-04-25T00:53:00Z">
                    <w:rPr/>
                  </w:rPrChange>
                </w:rPr>
                <w:t>onmouseenter</w:t>
              </w:r>
              <w:proofErr w:type="spellEnd"/>
              <w:r w:rsidRPr="00206ACF">
                <w:rPr>
                  <w:rFonts w:ascii="Consolas" w:hAnsi="Consolas"/>
                  <w:rPrChange w:id="1194" w:author="ayres major" w:date="2022-04-25T00:53:00Z">
                    <w:rPr/>
                  </w:rPrChange>
                </w:rPr>
                <w:t>", "");</w:t>
              </w:r>
            </w:ins>
          </w:p>
          <w:p w14:paraId="7F4AE703" w14:textId="77777777" w:rsidR="00206ACF" w:rsidRPr="00206ACF" w:rsidRDefault="00206ACF" w:rsidP="00206ACF">
            <w:pPr>
              <w:rPr>
                <w:ins w:id="1195" w:author="ayres major" w:date="2022-04-25T00:52:00Z"/>
                <w:rFonts w:ascii="Consolas" w:hAnsi="Consolas"/>
                <w:rPrChange w:id="1196" w:author="ayres major" w:date="2022-04-25T00:53:00Z">
                  <w:rPr>
                    <w:ins w:id="1197" w:author="ayres major" w:date="2022-04-25T00:52:00Z"/>
                  </w:rPr>
                </w:rPrChange>
              </w:rPr>
            </w:pPr>
            <w:ins w:id="1198" w:author="ayres major" w:date="2022-04-25T00:52:00Z">
              <w:r w:rsidRPr="00206ACF">
                <w:rPr>
                  <w:rFonts w:ascii="Consolas" w:hAnsi="Consolas"/>
                  <w:rPrChange w:id="1199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206ACF">
                <w:rPr>
                  <w:rFonts w:ascii="Consolas" w:hAnsi="Consolas"/>
                  <w:rPrChange w:id="1200" w:author="ayres major" w:date="2022-04-25T00:53:00Z">
                    <w:rPr/>
                  </w:rPrChange>
                </w:rPr>
                <w:t>papelimg.setAttribute</w:t>
              </w:r>
              <w:proofErr w:type="spellEnd"/>
              <w:proofErr w:type="gramEnd"/>
              <w:r w:rsidRPr="00206ACF">
                <w:rPr>
                  <w:rFonts w:ascii="Consolas" w:hAnsi="Consolas"/>
                  <w:rPrChange w:id="1201" w:author="ayres major" w:date="2022-04-25T00:53:00Z">
                    <w:rPr/>
                  </w:rPrChange>
                </w:rPr>
                <w:t>("</w:t>
              </w:r>
              <w:proofErr w:type="spellStart"/>
              <w:r w:rsidRPr="00206ACF">
                <w:rPr>
                  <w:rFonts w:ascii="Consolas" w:hAnsi="Consolas"/>
                  <w:rPrChange w:id="1202" w:author="ayres major" w:date="2022-04-25T00:53:00Z">
                    <w:rPr/>
                  </w:rPrChange>
                </w:rPr>
                <w:t>onmouseenter</w:t>
              </w:r>
              <w:proofErr w:type="spellEnd"/>
              <w:r w:rsidRPr="00206ACF">
                <w:rPr>
                  <w:rFonts w:ascii="Consolas" w:hAnsi="Consolas"/>
                  <w:rPrChange w:id="1203" w:author="ayres major" w:date="2022-04-25T00:53:00Z">
                    <w:rPr/>
                  </w:rPrChange>
                </w:rPr>
                <w:t>", "");</w:t>
              </w:r>
            </w:ins>
          </w:p>
          <w:p w14:paraId="778D511A" w14:textId="77777777" w:rsidR="00206ACF" w:rsidRPr="00206ACF" w:rsidRDefault="00206ACF" w:rsidP="00206ACF">
            <w:pPr>
              <w:rPr>
                <w:ins w:id="1204" w:author="ayres major" w:date="2022-04-25T00:52:00Z"/>
                <w:rFonts w:ascii="Consolas" w:hAnsi="Consolas"/>
                <w:rPrChange w:id="1205" w:author="ayres major" w:date="2022-04-25T00:53:00Z">
                  <w:rPr>
                    <w:ins w:id="1206" w:author="ayres major" w:date="2022-04-25T00:52:00Z"/>
                  </w:rPr>
                </w:rPrChange>
              </w:rPr>
            </w:pPr>
            <w:ins w:id="1207" w:author="ayres major" w:date="2022-04-25T00:52:00Z">
              <w:r w:rsidRPr="00206ACF">
                <w:rPr>
                  <w:rFonts w:ascii="Consolas" w:hAnsi="Consolas"/>
                  <w:rPrChange w:id="1208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206ACF">
                <w:rPr>
                  <w:rFonts w:ascii="Consolas" w:hAnsi="Consolas"/>
                  <w:rPrChange w:id="1209" w:author="ayres major" w:date="2022-04-25T00:53:00Z">
                    <w:rPr/>
                  </w:rPrChange>
                </w:rPr>
                <w:t>tesouraimg.setAttribute</w:t>
              </w:r>
              <w:proofErr w:type="spellEnd"/>
              <w:proofErr w:type="gramEnd"/>
              <w:r w:rsidRPr="00206ACF">
                <w:rPr>
                  <w:rFonts w:ascii="Consolas" w:hAnsi="Consolas"/>
                  <w:rPrChange w:id="1210" w:author="ayres major" w:date="2022-04-25T00:53:00Z">
                    <w:rPr/>
                  </w:rPrChange>
                </w:rPr>
                <w:t>("</w:t>
              </w:r>
              <w:proofErr w:type="spellStart"/>
              <w:r w:rsidRPr="00206ACF">
                <w:rPr>
                  <w:rFonts w:ascii="Consolas" w:hAnsi="Consolas"/>
                  <w:rPrChange w:id="1211" w:author="ayres major" w:date="2022-04-25T00:53:00Z">
                    <w:rPr/>
                  </w:rPrChange>
                </w:rPr>
                <w:t>onmouseenter</w:t>
              </w:r>
              <w:proofErr w:type="spellEnd"/>
              <w:r w:rsidRPr="00206ACF">
                <w:rPr>
                  <w:rFonts w:ascii="Consolas" w:hAnsi="Consolas"/>
                  <w:rPrChange w:id="1212" w:author="ayres major" w:date="2022-04-25T00:53:00Z">
                    <w:rPr/>
                  </w:rPrChange>
                </w:rPr>
                <w:t>", "");</w:t>
              </w:r>
            </w:ins>
          </w:p>
          <w:p w14:paraId="036D4BC2" w14:textId="77777777" w:rsidR="00206ACF" w:rsidRPr="00206ACF" w:rsidRDefault="00206ACF" w:rsidP="00206ACF">
            <w:pPr>
              <w:rPr>
                <w:ins w:id="1213" w:author="ayres major" w:date="2022-04-25T00:52:00Z"/>
                <w:rFonts w:ascii="Consolas" w:hAnsi="Consolas"/>
                <w:rPrChange w:id="1214" w:author="ayres major" w:date="2022-04-25T00:53:00Z">
                  <w:rPr>
                    <w:ins w:id="1215" w:author="ayres major" w:date="2022-04-25T00:52:00Z"/>
                  </w:rPr>
                </w:rPrChange>
              </w:rPr>
            </w:pPr>
            <w:ins w:id="1216" w:author="ayres major" w:date="2022-04-25T00:52:00Z">
              <w:r w:rsidRPr="00206ACF">
                <w:rPr>
                  <w:rFonts w:ascii="Consolas" w:hAnsi="Consolas"/>
                  <w:rPrChange w:id="1217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r w:rsidRPr="00206ACF">
                <w:rPr>
                  <w:rFonts w:ascii="Consolas" w:hAnsi="Consolas"/>
                  <w:rPrChange w:id="1218" w:author="ayres major" w:date="2022-04-25T00:53:00Z">
                    <w:rPr/>
                  </w:rPrChange>
                </w:rPr>
                <w:t>if</w:t>
              </w:r>
              <w:proofErr w:type="spellEnd"/>
              <w:r w:rsidRPr="00206ACF">
                <w:rPr>
                  <w:rFonts w:ascii="Consolas" w:hAnsi="Consolas"/>
                  <w:rPrChange w:id="1219" w:author="ayres major" w:date="2022-04-25T00:53:00Z">
                    <w:rPr/>
                  </w:rPrChange>
                </w:rPr>
                <w:t xml:space="preserve"> (</w:t>
              </w:r>
              <w:proofErr w:type="spellStart"/>
              <w:r w:rsidRPr="00206ACF">
                <w:rPr>
                  <w:rFonts w:ascii="Consolas" w:hAnsi="Consolas"/>
                  <w:rPrChange w:id="1220" w:author="ayres major" w:date="2022-04-25T00:53:00Z">
                    <w:rPr/>
                  </w:rPrChange>
                </w:rPr>
                <w:t>clickedid</w:t>
              </w:r>
              <w:proofErr w:type="spellEnd"/>
              <w:r w:rsidRPr="00206ACF">
                <w:rPr>
                  <w:rFonts w:ascii="Consolas" w:hAnsi="Consolas"/>
                  <w:rPrChange w:id="1221" w:author="ayres major" w:date="2022-04-25T00:53:00Z">
                    <w:rPr/>
                  </w:rPrChange>
                </w:rPr>
                <w:t xml:space="preserve"> == "pedra" || </w:t>
              </w:r>
              <w:proofErr w:type="spellStart"/>
              <w:r w:rsidRPr="00206ACF">
                <w:rPr>
                  <w:rFonts w:ascii="Consolas" w:hAnsi="Consolas"/>
                  <w:rPrChange w:id="1222" w:author="ayres major" w:date="2022-04-25T00:53:00Z">
                    <w:rPr/>
                  </w:rPrChange>
                </w:rPr>
                <w:t>clickedid</w:t>
              </w:r>
              <w:proofErr w:type="spellEnd"/>
              <w:r w:rsidRPr="00206ACF">
                <w:rPr>
                  <w:rFonts w:ascii="Consolas" w:hAnsi="Consolas"/>
                  <w:rPrChange w:id="1223" w:author="ayres major" w:date="2022-04-25T00:53:00Z">
                    <w:rPr/>
                  </w:rPrChange>
                </w:rPr>
                <w:t xml:space="preserve"> == "</w:t>
              </w:r>
              <w:proofErr w:type="spellStart"/>
              <w:r w:rsidRPr="00206ACF">
                <w:rPr>
                  <w:rFonts w:ascii="Consolas" w:hAnsi="Consolas"/>
                  <w:rPrChange w:id="1224" w:author="ayres major" w:date="2022-04-25T00:53:00Z">
                    <w:rPr/>
                  </w:rPrChange>
                </w:rPr>
                <w:t>pedraimg</w:t>
              </w:r>
              <w:proofErr w:type="spellEnd"/>
              <w:r w:rsidRPr="00206ACF">
                <w:rPr>
                  <w:rFonts w:ascii="Consolas" w:hAnsi="Consolas"/>
                  <w:rPrChange w:id="1225" w:author="ayres major" w:date="2022-04-25T00:53:00Z">
                    <w:rPr/>
                  </w:rPrChange>
                </w:rPr>
                <w:t>") {</w:t>
              </w:r>
            </w:ins>
          </w:p>
          <w:p w14:paraId="130007F4" w14:textId="77777777" w:rsidR="00206ACF" w:rsidRPr="00206ACF" w:rsidRDefault="00206ACF" w:rsidP="00206ACF">
            <w:pPr>
              <w:rPr>
                <w:ins w:id="1226" w:author="ayres major" w:date="2022-04-25T00:52:00Z"/>
                <w:rFonts w:ascii="Consolas" w:hAnsi="Consolas"/>
                <w:rPrChange w:id="1227" w:author="ayres major" w:date="2022-04-25T00:53:00Z">
                  <w:rPr>
                    <w:ins w:id="1228" w:author="ayres major" w:date="2022-04-25T00:52:00Z"/>
                  </w:rPr>
                </w:rPrChange>
              </w:rPr>
            </w:pPr>
            <w:ins w:id="1229" w:author="ayres major" w:date="2022-04-25T00:52:00Z">
              <w:r w:rsidRPr="00206ACF">
                <w:rPr>
                  <w:rFonts w:ascii="Consolas" w:hAnsi="Consolas"/>
                  <w:rPrChange w:id="1230" w:author="ayres major" w:date="2022-04-25T00:53:00Z">
                    <w:rPr/>
                  </w:rPrChange>
                </w:rPr>
                <w:t xml:space="preserve">    jogador = 0;</w:t>
              </w:r>
            </w:ins>
          </w:p>
          <w:p w14:paraId="033DD125" w14:textId="77777777" w:rsidR="00206ACF" w:rsidRPr="00206ACF" w:rsidRDefault="00206ACF" w:rsidP="00206ACF">
            <w:pPr>
              <w:rPr>
                <w:ins w:id="1231" w:author="ayres major" w:date="2022-04-25T00:52:00Z"/>
                <w:rFonts w:ascii="Consolas" w:hAnsi="Consolas"/>
                <w:rPrChange w:id="1232" w:author="ayres major" w:date="2022-04-25T00:53:00Z">
                  <w:rPr>
                    <w:ins w:id="1233" w:author="ayres major" w:date="2022-04-25T00:52:00Z"/>
                  </w:rPr>
                </w:rPrChange>
              </w:rPr>
            </w:pPr>
            <w:ins w:id="1234" w:author="ayres major" w:date="2022-04-25T00:52:00Z">
              <w:r w:rsidRPr="00206ACF">
                <w:rPr>
                  <w:rFonts w:ascii="Consolas" w:hAnsi="Consolas"/>
                  <w:rPrChange w:id="1235" w:author="ayres major" w:date="2022-04-25T00:53:00Z">
                    <w:rPr/>
                  </w:rPrChange>
                </w:rPr>
                <w:t xml:space="preserve">  } </w:t>
              </w:r>
              <w:proofErr w:type="spellStart"/>
              <w:r w:rsidRPr="00206ACF">
                <w:rPr>
                  <w:rFonts w:ascii="Consolas" w:hAnsi="Consolas"/>
                  <w:rPrChange w:id="1236" w:author="ayres major" w:date="2022-04-25T00:53:00Z">
                    <w:rPr/>
                  </w:rPrChange>
                </w:rPr>
                <w:t>else</w:t>
              </w:r>
              <w:proofErr w:type="spellEnd"/>
              <w:r w:rsidRPr="00206ACF">
                <w:rPr>
                  <w:rFonts w:ascii="Consolas" w:hAnsi="Consolas"/>
                  <w:rPrChange w:id="1237" w:author="ayres major" w:date="2022-04-25T00:53:00Z">
                    <w:rPr/>
                  </w:rPrChange>
                </w:rPr>
                <w:t xml:space="preserve"> </w:t>
              </w:r>
              <w:proofErr w:type="spellStart"/>
              <w:r w:rsidRPr="00206ACF">
                <w:rPr>
                  <w:rFonts w:ascii="Consolas" w:hAnsi="Consolas"/>
                  <w:rPrChange w:id="1238" w:author="ayres major" w:date="2022-04-25T00:53:00Z">
                    <w:rPr/>
                  </w:rPrChange>
                </w:rPr>
                <w:t>if</w:t>
              </w:r>
              <w:proofErr w:type="spellEnd"/>
              <w:r w:rsidRPr="00206ACF">
                <w:rPr>
                  <w:rFonts w:ascii="Consolas" w:hAnsi="Consolas"/>
                  <w:rPrChange w:id="1239" w:author="ayres major" w:date="2022-04-25T00:53:00Z">
                    <w:rPr/>
                  </w:rPrChange>
                </w:rPr>
                <w:t xml:space="preserve"> (</w:t>
              </w:r>
              <w:proofErr w:type="spellStart"/>
              <w:r w:rsidRPr="00206ACF">
                <w:rPr>
                  <w:rFonts w:ascii="Consolas" w:hAnsi="Consolas"/>
                  <w:rPrChange w:id="1240" w:author="ayres major" w:date="2022-04-25T00:53:00Z">
                    <w:rPr/>
                  </w:rPrChange>
                </w:rPr>
                <w:t>clickedid</w:t>
              </w:r>
              <w:proofErr w:type="spellEnd"/>
              <w:r w:rsidRPr="00206ACF">
                <w:rPr>
                  <w:rFonts w:ascii="Consolas" w:hAnsi="Consolas"/>
                  <w:rPrChange w:id="1241" w:author="ayres major" w:date="2022-04-25T00:53:00Z">
                    <w:rPr/>
                  </w:rPrChange>
                </w:rPr>
                <w:t xml:space="preserve"> == "papel" || </w:t>
              </w:r>
              <w:proofErr w:type="spellStart"/>
              <w:r w:rsidRPr="00206ACF">
                <w:rPr>
                  <w:rFonts w:ascii="Consolas" w:hAnsi="Consolas"/>
                  <w:rPrChange w:id="1242" w:author="ayres major" w:date="2022-04-25T00:53:00Z">
                    <w:rPr/>
                  </w:rPrChange>
                </w:rPr>
                <w:t>clickedid</w:t>
              </w:r>
              <w:proofErr w:type="spellEnd"/>
              <w:r w:rsidRPr="00206ACF">
                <w:rPr>
                  <w:rFonts w:ascii="Consolas" w:hAnsi="Consolas"/>
                  <w:rPrChange w:id="1243" w:author="ayres major" w:date="2022-04-25T00:53:00Z">
                    <w:rPr/>
                  </w:rPrChange>
                </w:rPr>
                <w:t xml:space="preserve"> == "</w:t>
              </w:r>
              <w:proofErr w:type="spellStart"/>
              <w:r w:rsidRPr="00206ACF">
                <w:rPr>
                  <w:rFonts w:ascii="Consolas" w:hAnsi="Consolas"/>
                  <w:rPrChange w:id="1244" w:author="ayres major" w:date="2022-04-25T00:53:00Z">
                    <w:rPr/>
                  </w:rPrChange>
                </w:rPr>
                <w:t>papelimg</w:t>
              </w:r>
              <w:proofErr w:type="spellEnd"/>
              <w:r w:rsidRPr="00206ACF">
                <w:rPr>
                  <w:rFonts w:ascii="Consolas" w:hAnsi="Consolas"/>
                  <w:rPrChange w:id="1245" w:author="ayres major" w:date="2022-04-25T00:53:00Z">
                    <w:rPr/>
                  </w:rPrChange>
                </w:rPr>
                <w:t>") {</w:t>
              </w:r>
            </w:ins>
          </w:p>
          <w:p w14:paraId="758D2013" w14:textId="77777777" w:rsidR="00206ACF" w:rsidRPr="00206ACF" w:rsidRDefault="00206ACF" w:rsidP="00206ACF">
            <w:pPr>
              <w:rPr>
                <w:ins w:id="1246" w:author="ayres major" w:date="2022-04-25T00:52:00Z"/>
                <w:rFonts w:ascii="Consolas" w:hAnsi="Consolas"/>
                <w:rPrChange w:id="1247" w:author="ayres major" w:date="2022-04-25T00:53:00Z">
                  <w:rPr>
                    <w:ins w:id="1248" w:author="ayres major" w:date="2022-04-25T00:52:00Z"/>
                  </w:rPr>
                </w:rPrChange>
              </w:rPr>
            </w:pPr>
            <w:ins w:id="1249" w:author="ayres major" w:date="2022-04-25T00:52:00Z">
              <w:r w:rsidRPr="00206ACF">
                <w:rPr>
                  <w:rFonts w:ascii="Consolas" w:hAnsi="Consolas"/>
                  <w:rPrChange w:id="1250" w:author="ayres major" w:date="2022-04-25T00:53:00Z">
                    <w:rPr/>
                  </w:rPrChange>
                </w:rPr>
                <w:lastRenderedPageBreak/>
                <w:t xml:space="preserve">    jogador = 1;</w:t>
              </w:r>
            </w:ins>
          </w:p>
          <w:p w14:paraId="42147C7B" w14:textId="77777777" w:rsidR="00206ACF" w:rsidRPr="00206ACF" w:rsidRDefault="00206ACF" w:rsidP="00206ACF">
            <w:pPr>
              <w:rPr>
                <w:ins w:id="1251" w:author="ayres major" w:date="2022-04-25T00:52:00Z"/>
                <w:rFonts w:ascii="Consolas" w:hAnsi="Consolas"/>
                <w:rPrChange w:id="1252" w:author="ayres major" w:date="2022-04-25T00:53:00Z">
                  <w:rPr>
                    <w:ins w:id="1253" w:author="ayres major" w:date="2022-04-25T00:52:00Z"/>
                  </w:rPr>
                </w:rPrChange>
              </w:rPr>
            </w:pPr>
            <w:ins w:id="1254" w:author="ayres major" w:date="2022-04-25T00:52:00Z">
              <w:r w:rsidRPr="00206ACF">
                <w:rPr>
                  <w:rFonts w:ascii="Consolas" w:hAnsi="Consolas"/>
                  <w:rPrChange w:id="1255" w:author="ayres major" w:date="2022-04-25T00:53:00Z">
                    <w:rPr/>
                  </w:rPrChange>
                </w:rPr>
                <w:t xml:space="preserve">  } </w:t>
              </w:r>
              <w:proofErr w:type="spellStart"/>
              <w:r w:rsidRPr="00206ACF">
                <w:rPr>
                  <w:rFonts w:ascii="Consolas" w:hAnsi="Consolas"/>
                  <w:rPrChange w:id="1256" w:author="ayres major" w:date="2022-04-25T00:53:00Z">
                    <w:rPr/>
                  </w:rPrChange>
                </w:rPr>
                <w:t>else</w:t>
              </w:r>
              <w:proofErr w:type="spellEnd"/>
              <w:r w:rsidRPr="00206ACF">
                <w:rPr>
                  <w:rFonts w:ascii="Consolas" w:hAnsi="Consolas"/>
                  <w:rPrChange w:id="1257" w:author="ayres major" w:date="2022-04-25T00:53:00Z">
                    <w:rPr/>
                  </w:rPrChange>
                </w:rPr>
                <w:t xml:space="preserve"> {</w:t>
              </w:r>
            </w:ins>
          </w:p>
          <w:p w14:paraId="26F843BE" w14:textId="77777777" w:rsidR="00206ACF" w:rsidRPr="00206ACF" w:rsidRDefault="00206ACF" w:rsidP="00206ACF">
            <w:pPr>
              <w:rPr>
                <w:ins w:id="1258" w:author="ayres major" w:date="2022-04-25T00:52:00Z"/>
                <w:rFonts w:ascii="Consolas" w:hAnsi="Consolas"/>
                <w:rPrChange w:id="1259" w:author="ayres major" w:date="2022-04-25T00:53:00Z">
                  <w:rPr>
                    <w:ins w:id="1260" w:author="ayres major" w:date="2022-04-25T00:52:00Z"/>
                  </w:rPr>
                </w:rPrChange>
              </w:rPr>
            </w:pPr>
            <w:ins w:id="1261" w:author="ayres major" w:date="2022-04-25T00:52:00Z">
              <w:r w:rsidRPr="00206ACF">
                <w:rPr>
                  <w:rFonts w:ascii="Consolas" w:hAnsi="Consolas"/>
                  <w:rPrChange w:id="1262" w:author="ayres major" w:date="2022-04-25T00:53:00Z">
                    <w:rPr/>
                  </w:rPrChange>
                </w:rPr>
                <w:t xml:space="preserve">    jogador = 2;</w:t>
              </w:r>
            </w:ins>
          </w:p>
          <w:p w14:paraId="1D4B8753" w14:textId="77777777" w:rsidR="00206ACF" w:rsidRPr="00206ACF" w:rsidRDefault="00206ACF" w:rsidP="00206ACF">
            <w:pPr>
              <w:rPr>
                <w:ins w:id="1263" w:author="ayres major" w:date="2022-04-25T00:52:00Z"/>
                <w:rFonts w:ascii="Consolas" w:hAnsi="Consolas"/>
                <w:rPrChange w:id="1264" w:author="ayres major" w:date="2022-04-25T00:53:00Z">
                  <w:rPr>
                    <w:ins w:id="1265" w:author="ayres major" w:date="2022-04-25T00:52:00Z"/>
                  </w:rPr>
                </w:rPrChange>
              </w:rPr>
            </w:pPr>
            <w:ins w:id="1266" w:author="ayres major" w:date="2022-04-25T00:52:00Z">
              <w:r w:rsidRPr="00206ACF">
                <w:rPr>
                  <w:rFonts w:ascii="Consolas" w:hAnsi="Consolas"/>
                  <w:rPrChange w:id="1267" w:author="ayres major" w:date="2022-04-25T00:53:00Z">
                    <w:rPr/>
                  </w:rPrChange>
                </w:rPr>
                <w:t xml:space="preserve">  }</w:t>
              </w:r>
            </w:ins>
          </w:p>
          <w:p w14:paraId="75933093" w14:textId="77777777" w:rsidR="00206ACF" w:rsidRPr="00206ACF" w:rsidRDefault="00206ACF" w:rsidP="00206ACF">
            <w:pPr>
              <w:rPr>
                <w:ins w:id="1268" w:author="ayres major" w:date="2022-04-25T00:52:00Z"/>
                <w:rFonts w:ascii="Consolas" w:hAnsi="Consolas"/>
                <w:rPrChange w:id="1269" w:author="ayres major" w:date="2022-04-25T00:53:00Z">
                  <w:rPr>
                    <w:ins w:id="1270" w:author="ayres major" w:date="2022-04-25T00:52:00Z"/>
                  </w:rPr>
                </w:rPrChange>
              </w:rPr>
            </w:pPr>
            <w:ins w:id="1271" w:author="ayres major" w:date="2022-04-25T00:52:00Z">
              <w:r w:rsidRPr="00206ACF">
                <w:rPr>
                  <w:rFonts w:ascii="Consolas" w:hAnsi="Consolas"/>
                  <w:rPrChange w:id="1272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206ACF">
                <w:rPr>
                  <w:rFonts w:ascii="Consolas" w:hAnsi="Consolas"/>
                  <w:rPrChange w:id="1273" w:author="ayres major" w:date="2022-04-25T00:53:00Z">
                    <w:rPr/>
                  </w:rPrChange>
                </w:rPr>
                <w:t>jokenpo</w:t>
              </w:r>
              <w:proofErr w:type="spellEnd"/>
              <w:r w:rsidRPr="00206ACF">
                <w:rPr>
                  <w:rFonts w:ascii="Consolas" w:hAnsi="Consolas"/>
                  <w:rPrChange w:id="1274" w:author="ayres major" w:date="2022-04-25T00:53:00Z">
                    <w:rPr/>
                  </w:rPrChange>
                </w:rPr>
                <w:t>(</w:t>
              </w:r>
              <w:proofErr w:type="gramEnd"/>
              <w:r w:rsidRPr="00206ACF">
                <w:rPr>
                  <w:rFonts w:ascii="Consolas" w:hAnsi="Consolas"/>
                  <w:rPrChange w:id="1275" w:author="ayres major" w:date="2022-04-25T00:53:00Z">
                    <w:rPr/>
                  </w:rPrChange>
                </w:rPr>
                <w:t xml:space="preserve">computador, jogador, </w:t>
              </w:r>
              <w:proofErr w:type="spellStart"/>
              <w:r w:rsidRPr="00206ACF">
                <w:rPr>
                  <w:rFonts w:ascii="Consolas" w:hAnsi="Consolas"/>
                  <w:rPrChange w:id="1276" w:author="ayres major" w:date="2022-04-25T00:53:00Z">
                    <w:rPr/>
                  </w:rPrChange>
                </w:rPr>
                <w:t>clickedid</w:t>
              </w:r>
              <w:proofErr w:type="spellEnd"/>
              <w:r w:rsidRPr="00206ACF">
                <w:rPr>
                  <w:rFonts w:ascii="Consolas" w:hAnsi="Consolas"/>
                  <w:rPrChange w:id="1277" w:author="ayres major" w:date="2022-04-25T00:53:00Z">
                    <w:rPr/>
                  </w:rPrChange>
                </w:rPr>
                <w:t>);</w:t>
              </w:r>
            </w:ins>
          </w:p>
          <w:p w14:paraId="02D8C0CE" w14:textId="2ABB64CD" w:rsidR="00206ACF" w:rsidRDefault="00206ACF" w:rsidP="00206ACF">
            <w:pPr>
              <w:rPr>
                <w:ins w:id="1278" w:author="ayres major" w:date="2022-04-25T00:52:00Z"/>
              </w:rPr>
            </w:pPr>
            <w:ins w:id="1279" w:author="ayres major" w:date="2022-04-25T00:52:00Z">
              <w:r w:rsidRPr="00206ACF">
                <w:rPr>
                  <w:rFonts w:ascii="Consolas" w:hAnsi="Consolas"/>
                  <w:rPrChange w:id="1280" w:author="ayres major" w:date="2022-04-25T00:53:00Z">
                    <w:rPr/>
                  </w:rPrChange>
                </w:rPr>
                <w:t>}</w:t>
              </w:r>
            </w:ins>
          </w:p>
        </w:tc>
      </w:tr>
    </w:tbl>
    <w:p w14:paraId="081EA393" w14:textId="452A6ACE" w:rsidR="003E5791" w:rsidRDefault="003E5791" w:rsidP="00B44411">
      <w:pPr>
        <w:rPr>
          <w:ins w:id="1281" w:author="ayres major" w:date="2022-04-25T00:54:00Z"/>
        </w:rPr>
      </w:pPr>
    </w:p>
    <w:p w14:paraId="576BAEEA" w14:textId="2A3B8E60" w:rsidR="00CC3F52" w:rsidRDefault="003E5791" w:rsidP="00B44411">
      <w:pPr>
        <w:rPr>
          <w:ins w:id="1282" w:author="ayres major" w:date="2022-04-25T01:30:00Z"/>
        </w:rPr>
      </w:pPr>
      <w:ins w:id="1283" w:author="ayres major" w:date="2022-04-25T00:54:00Z">
        <w:r>
          <w:t xml:space="preserve">Por </w:t>
        </w:r>
      </w:ins>
      <w:ins w:id="1284" w:author="ayres major" w:date="2022-04-25T00:55:00Z">
        <w:r>
          <w:t xml:space="preserve">ultimo, </w:t>
        </w:r>
      </w:ins>
      <w:ins w:id="1285" w:author="ayres major" w:date="2022-04-25T00:59:00Z">
        <w:r w:rsidR="005C5D2E">
          <w:t xml:space="preserve">a </w:t>
        </w:r>
      </w:ins>
      <w:ins w:id="1286" w:author="ayres major" w:date="2022-04-25T00:55:00Z">
        <w:r>
          <w:t>ultima função ativada é a função “</w:t>
        </w:r>
        <w:proofErr w:type="spellStart"/>
        <w:proofErr w:type="gramStart"/>
        <w:r>
          <w:t>jokenpo</w:t>
        </w:r>
        <w:proofErr w:type="spellEnd"/>
        <w:r>
          <w:t>(</w:t>
        </w:r>
        <w:proofErr w:type="gramEnd"/>
        <w:r>
          <w:t>)”</w:t>
        </w:r>
      </w:ins>
      <w:ins w:id="1287" w:author="ayres major" w:date="2022-04-25T01:44:00Z">
        <w:r w:rsidR="00433EEF">
          <w:t xml:space="preserve">. No </w:t>
        </w:r>
      </w:ins>
      <w:ins w:id="1288" w:author="ayres major" w:date="2022-04-25T01:45:00Z">
        <w:r w:rsidR="00433EEF">
          <w:t>início da função</w:t>
        </w:r>
      </w:ins>
      <w:ins w:id="1289" w:author="ayres major" w:date="2022-04-25T01:44:00Z">
        <w:r w:rsidR="00433EEF">
          <w:t xml:space="preserve"> todos os eventos</w:t>
        </w:r>
      </w:ins>
      <w:ins w:id="1290" w:author="ayres major" w:date="2022-04-25T01:45:00Z">
        <w:r w:rsidR="00433EEF">
          <w:t xml:space="preserve"> são desativados. A</w:t>
        </w:r>
      </w:ins>
      <w:ins w:id="1291" w:author="ayres major" w:date="2022-04-25T01:25:00Z">
        <w:r w:rsidR="00D862C1">
          <w:t>o ser declarada es</w:t>
        </w:r>
      </w:ins>
      <w:ins w:id="1292" w:author="ayres major" w:date="2022-04-25T01:31:00Z">
        <w:r w:rsidR="00CC3F52">
          <w:t>s</w:t>
        </w:r>
      </w:ins>
      <w:ins w:id="1293" w:author="ayres major" w:date="2022-04-25T01:25:00Z">
        <w:r w:rsidR="00D862C1">
          <w:t>a função necessita de 3 parâmetros</w:t>
        </w:r>
      </w:ins>
      <w:ins w:id="1294" w:author="ayres major" w:date="2022-04-25T01:45:00Z">
        <w:r w:rsidR="00433EEF">
          <w:t xml:space="preserve">: </w:t>
        </w:r>
        <w:r w:rsidR="008C27D8">
          <w:t>“</w:t>
        </w:r>
        <w:proofErr w:type="spellStart"/>
        <w:r w:rsidR="00433EEF">
          <w:t>selected</w:t>
        </w:r>
      </w:ins>
      <w:proofErr w:type="spellEnd"/>
      <w:ins w:id="1295" w:author="ayres major" w:date="2022-04-25T01:27:00Z">
        <w:r w:rsidR="00D862C1">
          <w:t xml:space="preserve">” que contem o nome do elemento selecionado (“pedra”, “papel” ou “tesoura” </w:t>
        </w:r>
      </w:ins>
      <w:ins w:id="1296" w:author="ayres major" w:date="2022-04-25T01:28:00Z">
        <w:r w:rsidR="00D862C1">
          <w:t>que será utilizado em 3 condições</w:t>
        </w:r>
      </w:ins>
      <w:ins w:id="1297" w:author="ayres major" w:date="2022-04-25T01:29:00Z">
        <w:r w:rsidR="00D862C1">
          <w:t xml:space="preserve">. As condições servem para colocar animações e display: </w:t>
        </w:r>
        <w:proofErr w:type="spellStart"/>
        <w:r w:rsidR="00D862C1">
          <w:t>none</w:t>
        </w:r>
        <w:proofErr w:type="spellEnd"/>
        <w:r w:rsidR="00D862C1">
          <w:t xml:space="preserve"> de forma a que o el</w:t>
        </w:r>
      </w:ins>
      <w:ins w:id="1298" w:author="ayres major" w:date="2022-04-25T01:30:00Z">
        <w:r w:rsidR="00D862C1">
          <w:t>emento selecionado fique no centro.</w:t>
        </w:r>
      </w:ins>
    </w:p>
    <w:p w14:paraId="075049F7" w14:textId="25CDA3B4" w:rsidR="003E5791" w:rsidRDefault="00CC3F52" w:rsidP="00B44411">
      <w:pPr>
        <w:rPr>
          <w:ins w:id="1299" w:author="ayres major" w:date="2022-04-25T01:41:00Z"/>
        </w:rPr>
      </w:pPr>
      <w:ins w:id="1300" w:author="ayres major" w:date="2022-04-25T01:30:00Z">
        <w:r>
          <w:t xml:space="preserve">Os outros dois </w:t>
        </w:r>
      </w:ins>
      <w:ins w:id="1301" w:author="ayres major" w:date="2022-04-25T01:31:00Z">
        <w:r>
          <w:t xml:space="preserve">parâmetros são os valores da variável </w:t>
        </w:r>
      </w:ins>
      <w:ins w:id="1302" w:author="ayres major" w:date="2022-04-25T01:34:00Z">
        <w:r>
          <w:t>“</w:t>
        </w:r>
      </w:ins>
      <w:ins w:id="1303" w:author="ayres major" w:date="2022-04-25T01:31:00Z">
        <w:r>
          <w:t>jogador</w:t>
        </w:r>
      </w:ins>
      <w:ins w:id="1304" w:author="ayres major" w:date="2022-04-25T01:34:00Z">
        <w:r>
          <w:t>”</w:t>
        </w:r>
      </w:ins>
      <w:ins w:id="1305" w:author="ayres major" w:date="2022-04-25T01:31:00Z">
        <w:r>
          <w:t xml:space="preserve"> e </w:t>
        </w:r>
      </w:ins>
      <w:ins w:id="1306" w:author="ayres major" w:date="2022-04-25T01:34:00Z">
        <w:r>
          <w:t>“</w:t>
        </w:r>
      </w:ins>
      <w:ins w:id="1307" w:author="ayres major" w:date="2022-04-25T01:31:00Z">
        <w:r>
          <w:t>computador</w:t>
        </w:r>
      </w:ins>
      <w:ins w:id="1308" w:author="ayres major" w:date="2022-04-25T01:34:00Z">
        <w:r>
          <w:t>”</w:t>
        </w:r>
      </w:ins>
      <w:ins w:id="1309" w:author="ayres major" w:date="2022-04-25T01:31:00Z">
        <w:r>
          <w:t xml:space="preserve"> onde serão comparados</w:t>
        </w:r>
      </w:ins>
      <w:ins w:id="1310" w:author="ayres major" w:date="2022-04-25T01:32:00Z">
        <w:r>
          <w:t xml:space="preserve"> e definidos um resultado.</w:t>
        </w:r>
      </w:ins>
      <w:ins w:id="1311" w:author="ayres major" w:date="2022-04-25T01:35:00Z">
        <w:r>
          <w:t xml:space="preserve"> O fundo mudará para cinza no</w:t>
        </w:r>
        <w:r w:rsidR="00775493">
          <w:t xml:space="preserve"> </w:t>
        </w:r>
        <w:r>
          <w:t>caso de empate</w:t>
        </w:r>
        <w:r w:rsidR="00775493">
          <w:t xml:space="preserve">, vermelho no caso </w:t>
        </w:r>
      </w:ins>
      <w:ins w:id="1312" w:author="ayres major" w:date="2022-04-25T01:36:00Z">
        <w:r w:rsidR="00775493">
          <w:t>d</w:t>
        </w:r>
      </w:ins>
      <w:ins w:id="1313" w:author="ayres major" w:date="2022-04-25T01:35:00Z">
        <w:r w:rsidR="00775493">
          <w:t xml:space="preserve">e derrota e </w:t>
        </w:r>
      </w:ins>
      <w:ins w:id="1314" w:author="ayres major" w:date="2022-04-25T01:36:00Z">
        <w:r w:rsidR="00775493">
          <w:t xml:space="preserve">no caso de vitória o fundo </w:t>
        </w:r>
      </w:ins>
      <w:ins w:id="1315" w:author="ayres major" w:date="2022-04-25T01:38:00Z">
        <w:r w:rsidR="00775493">
          <w:t>mantem-se,</w:t>
        </w:r>
      </w:ins>
      <w:ins w:id="1316" w:author="ayres major" w:date="2022-04-25T01:36:00Z">
        <w:r w:rsidR="00775493">
          <w:t xml:space="preserve"> mas aparece animações de fogos de artifício e </w:t>
        </w:r>
      </w:ins>
      <w:ins w:id="1317" w:author="ayres major" w:date="2022-04-25T01:37:00Z">
        <w:r w:rsidR="00775493">
          <w:t>confetes. A variável “</w:t>
        </w:r>
        <w:proofErr w:type="spellStart"/>
        <w:r w:rsidR="00775493">
          <w:t>rescomp</w:t>
        </w:r>
        <w:proofErr w:type="spellEnd"/>
        <w:r w:rsidR="00775493">
          <w:t>” recebe de acord</w:t>
        </w:r>
      </w:ins>
      <w:ins w:id="1318" w:author="ayres major" w:date="2022-04-25T01:38:00Z">
        <w:r w:rsidR="00775493">
          <w:t>o com o número aleatório o nome d</w:t>
        </w:r>
      </w:ins>
      <w:ins w:id="1319" w:author="ayres major" w:date="2022-04-25T01:39:00Z">
        <w:r w:rsidR="00775493">
          <w:t>a opção correspondente e uma imagem em miniatura do mesmo. A &lt;</w:t>
        </w:r>
        <w:proofErr w:type="spellStart"/>
        <w:r w:rsidR="00775493">
          <w:t>div</w:t>
        </w:r>
        <w:proofErr w:type="spellEnd"/>
        <w:r w:rsidR="00775493">
          <w:t xml:space="preserve">&gt; instruções recebe uma </w:t>
        </w:r>
      </w:ins>
      <w:ins w:id="1320" w:author="ayres major" w:date="2022-04-25T01:40:00Z">
        <w:r w:rsidR="00775493">
          <w:t>frase anunciando o resultado com as variáveis “</w:t>
        </w:r>
        <w:proofErr w:type="spellStart"/>
        <w:r w:rsidR="00775493">
          <w:t>resutado</w:t>
        </w:r>
        <w:proofErr w:type="spellEnd"/>
        <w:r w:rsidR="00775493">
          <w:t>” e “</w:t>
        </w:r>
        <w:proofErr w:type="spellStart"/>
        <w:r w:rsidR="00775493">
          <w:t>rescomp</w:t>
        </w:r>
        <w:proofErr w:type="spellEnd"/>
        <w:r w:rsidR="00775493">
          <w:t>”</w:t>
        </w:r>
        <w:r w:rsidR="00433EEF">
          <w:t>, e de seguida</w:t>
        </w:r>
      </w:ins>
      <w:ins w:id="1321" w:author="ayres major" w:date="2022-04-25T01:41:00Z">
        <w:r w:rsidR="00433EEF">
          <w:t xml:space="preserve"> aparece o botão </w:t>
        </w:r>
      </w:ins>
      <w:ins w:id="1322" w:author="ayres major" w:date="2022-04-25T01:43:00Z">
        <w:r w:rsidR="00433EEF">
          <w:t xml:space="preserve">para recarregar </w:t>
        </w:r>
      </w:ins>
      <w:ins w:id="1323" w:author="ayres major" w:date="2022-04-25T01:41:00Z">
        <w:r w:rsidR="00433EEF">
          <w:t xml:space="preserve">a </w:t>
        </w:r>
      </w:ins>
      <w:ins w:id="1324" w:author="ayres major" w:date="2022-04-25T01:42:00Z">
        <w:r w:rsidR="00433EEF">
          <w:t>página</w:t>
        </w:r>
      </w:ins>
      <w:ins w:id="1325" w:author="ayres major" w:date="2022-04-25T01:41:00Z">
        <w:r w:rsidR="00433EEF">
          <w:t>, no caso de uma nova jogada:</w:t>
        </w:r>
      </w:ins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33EEF" w14:paraId="6BD6C927" w14:textId="77777777" w:rsidTr="00433EEF">
        <w:trPr>
          <w:ins w:id="1326" w:author="ayres major" w:date="2022-04-25T01:41:00Z"/>
        </w:trPr>
        <w:tc>
          <w:tcPr>
            <w:tcW w:w="9060" w:type="dxa"/>
          </w:tcPr>
          <w:p w14:paraId="0CC475CE" w14:textId="77777777" w:rsidR="00433EEF" w:rsidRPr="00433EEF" w:rsidRDefault="00433EEF" w:rsidP="00433EEF">
            <w:pPr>
              <w:rPr>
                <w:ins w:id="1327" w:author="ayres major" w:date="2022-04-25T01:42:00Z"/>
                <w:rFonts w:ascii="Consolas" w:hAnsi="Consolas"/>
                <w:sz w:val="20"/>
                <w:szCs w:val="18"/>
                <w:rPrChange w:id="1328" w:author="ayres major" w:date="2022-04-25T01:42:00Z">
                  <w:rPr>
                    <w:ins w:id="1329" w:author="ayres major" w:date="2022-04-25T01:42:00Z"/>
                  </w:rPr>
                </w:rPrChange>
              </w:rPr>
            </w:pPr>
            <w:ins w:id="1330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331" w:author="ayres major" w:date="2022-04-25T01:42:00Z">
                    <w:rPr/>
                  </w:rPrChange>
                </w:rPr>
                <w:t xml:space="preserve">  // pedra -&gt; 0   papel -&gt; </w:t>
              </w:r>
              <w:proofErr w:type="gramStart"/>
              <w:r w:rsidRPr="00433EEF">
                <w:rPr>
                  <w:rFonts w:ascii="Consolas" w:hAnsi="Consolas"/>
                  <w:sz w:val="20"/>
                  <w:szCs w:val="18"/>
                  <w:rPrChange w:id="1332" w:author="ayres major" w:date="2022-04-25T01:42:00Z">
                    <w:rPr/>
                  </w:rPrChange>
                </w:rPr>
                <w:t>1  tesoura</w:t>
              </w:r>
              <w:proofErr w:type="gramEnd"/>
              <w:r w:rsidRPr="00433EEF">
                <w:rPr>
                  <w:rFonts w:ascii="Consolas" w:hAnsi="Consolas"/>
                  <w:sz w:val="20"/>
                  <w:szCs w:val="18"/>
                  <w:rPrChange w:id="1333" w:author="ayres major" w:date="2022-04-25T01:42:00Z">
                    <w:rPr/>
                  </w:rPrChange>
                </w:rPr>
                <w:t xml:space="preserve"> -&gt; 2</w:t>
              </w:r>
            </w:ins>
          </w:p>
          <w:p w14:paraId="67E81BA0" w14:textId="77777777" w:rsidR="00433EEF" w:rsidRPr="00433EEF" w:rsidRDefault="00433EEF" w:rsidP="00433EEF">
            <w:pPr>
              <w:rPr>
                <w:ins w:id="1334" w:author="ayres major" w:date="2022-04-25T01:42:00Z"/>
                <w:rFonts w:ascii="Consolas" w:hAnsi="Consolas"/>
                <w:sz w:val="20"/>
                <w:szCs w:val="18"/>
                <w:rPrChange w:id="1335" w:author="ayres major" w:date="2022-04-25T01:42:00Z">
                  <w:rPr>
                    <w:ins w:id="1336" w:author="ayres major" w:date="2022-04-25T01:42:00Z"/>
                  </w:rPr>
                </w:rPrChange>
              </w:rPr>
            </w:pPr>
            <w:ins w:id="1337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338" w:author="ayres major" w:date="2022-04-25T01:42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433EEF">
                <w:rPr>
                  <w:rFonts w:ascii="Consolas" w:hAnsi="Consolas"/>
                  <w:sz w:val="20"/>
                  <w:szCs w:val="18"/>
                  <w:rPrChange w:id="1339" w:author="ayres major" w:date="2022-04-25T01:42:00Z">
                    <w:rPr/>
                  </w:rPrChange>
                </w:rPr>
                <w:t>titulo.style</w:t>
              </w:r>
              <w:proofErr w:type="gramEnd"/>
              <w:r w:rsidRPr="00433EEF">
                <w:rPr>
                  <w:rFonts w:ascii="Consolas" w:hAnsi="Consolas"/>
                  <w:sz w:val="20"/>
                  <w:szCs w:val="18"/>
                  <w:rPrChange w:id="1340" w:author="ayres major" w:date="2022-04-25T01:42:00Z">
                    <w:rPr/>
                  </w:rPrChange>
                </w:rPr>
                <w:t>.visibility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41" w:author="ayres major" w:date="2022-04-25T01:42:00Z">
                    <w:rPr/>
                  </w:rPrChange>
                </w:rPr>
                <w:t xml:space="preserve"> = "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42" w:author="ayres major" w:date="2022-04-25T01:42:00Z">
                    <w:rPr/>
                  </w:rPrChange>
                </w:rPr>
                <w:t>visible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43" w:author="ayres major" w:date="2022-04-25T01:42:00Z">
                    <w:rPr/>
                  </w:rPrChange>
                </w:rPr>
                <w:t>";</w:t>
              </w:r>
            </w:ins>
          </w:p>
          <w:p w14:paraId="4E78C761" w14:textId="77777777" w:rsidR="00433EEF" w:rsidRPr="00433EEF" w:rsidRDefault="00433EEF" w:rsidP="00433EEF">
            <w:pPr>
              <w:rPr>
                <w:ins w:id="1344" w:author="ayres major" w:date="2022-04-25T01:42:00Z"/>
                <w:rFonts w:ascii="Consolas" w:hAnsi="Consolas"/>
                <w:sz w:val="20"/>
                <w:szCs w:val="18"/>
                <w:rPrChange w:id="1345" w:author="ayres major" w:date="2022-04-25T01:42:00Z">
                  <w:rPr>
                    <w:ins w:id="1346" w:author="ayres major" w:date="2022-04-25T01:42:00Z"/>
                  </w:rPr>
                </w:rPrChange>
              </w:rPr>
            </w:pPr>
            <w:ins w:id="1347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348" w:author="ayres major" w:date="2022-04-25T01:42:00Z">
                    <w:rPr/>
                  </w:rPrChange>
                </w:rPr>
                <w:t xml:space="preserve">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49" w:author="ayres major" w:date="2022-04-25T01:42:00Z">
                    <w:rPr/>
                  </w:rPrChange>
                </w:rPr>
                <w:t>let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50" w:author="ayres major" w:date="2022-04-25T01:42:00Z">
                    <w:rPr/>
                  </w:rPrChange>
                </w:rPr>
                <w:t xml:space="preserve">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51" w:author="ayres major" w:date="2022-04-25T01:42:00Z">
                    <w:rPr/>
                  </w:rPrChange>
                </w:rPr>
                <w:t>rescomp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52" w:author="ayres major" w:date="2022-04-25T01:42:00Z">
                    <w:rPr/>
                  </w:rPrChange>
                </w:rPr>
                <w:t xml:space="preserve"> = "";</w:t>
              </w:r>
            </w:ins>
          </w:p>
          <w:p w14:paraId="0A85B08E" w14:textId="77777777" w:rsidR="00433EEF" w:rsidRPr="00433EEF" w:rsidRDefault="00433EEF" w:rsidP="00433EEF">
            <w:pPr>
              <w:rPr>
                <w:ins w:id="1353" w:author="ayres major" w:date="2022-04-25T01:42:00Z"/>
                <w:rFonts w:ascii="Consolas" w:hAnsi="Consolas"/>
                <w:sz w:val="20"/>
                <w:szCs w:val="18"/>
                <w:rPrChange w:id="1354" w:author="ayres major" w:date="2022-04-25T01:42:00Z">
                  <w:rPr>
                    <w:ins w:id="1355" w:author="ayres major" w:date="2022-04-25T01:42:00Z"/>
                  </w:rPr>
                </w:rPrChange>
              </w:rPr>
            </w:pPr>
            <w:ins w:id="1356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357" w:author="ayres major" w:date="2022-04-25T01:42:00Z">
                    <w:rPr/>
                  </w:rPrChange>
                </w:rPr>
                <w:t xml:space="preserve">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58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59" w:author="ayres major" w:date="2022-04-25T01:42:00Z">
                    <w:rPr/>
                  </w:rPrChange>
                </w:rPr>
                <w:t xml:space="preserve"> (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60" w:author="ayres major" w:date="2022-04-25T01:42:00Z">
                    <w:rPr/>
                  </w:rPrChange>
                </w:rPr>
                <w:t>computer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61" w:author="ayres major" w:date="2022-04-25T01:42:00Z">
                    <w:rPr/>
                  </w:rPrChange>
                </w:rPr>
                <w:t xml:space="preserve"> == 0) {</w:t>
              </w:r>
            </w:ins>
          </w:p>
          <w:p w14:paraId="45D2E2AB" w14:textId="77777777" w:rsidR="00433EEF" w:rsidRPr="00433EEF" w:rsidRDefault="00433EEF" w:rsidP="00433EEF">
            <w:pPr>
              <w:rPr>
                <w:ins w:id="1362" w:author="ayres major" w:date="2022-04-25T01:42:00Z"/>
                <w:rFonts w:ascii="Consolas" w:hAnsi="Consolas"/>
                <w:sz w:val="20"/>
                <w:szCs w:val="18"/>
                <w:rPrChange w:id="1363" w:author="ayres major" w:date="2022-04-25T01:42:00Z">
                  <w:rPr>
                    <w:ins w:id="1364" w:author="ayres major" w:date="2022-04-25T01:42:00Z"/>
                  </w:rPr>
                </w:rPrChange>
              </w:rPr>
            </w:pPr>
            <w:ins w:id="1365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366" w:author="ayres major" w:date="2022-04-25T01:42:00Z">
                    <w:rPr/>
                  </w:rPrChange>
                </w:rPr>
                <w:t xml:space="preserve">  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67" w:author="ayres major" w:date="2022-04-25T01:42:00Z">
                    <w:rPr/>
                  </w:rPrChange>
                </w:rPr>
                <w:t>rescomp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68" w:author="ayres major" w:date="2022-04-25T01:42:00Z">
                    <w:rPr/>
                  </w:rPrChange>
                </w:rPr>
                <w:t xml:space="preserve"> = 'pedra &lt;i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69" w:author="ayres major" w:date="2022-04-25T01:42:00Z">
                    <w:rPr/>
                  </w:rPrChange>
                </w:rPr>
                <w:t>class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70" w:author="ayres major" w:date="2022-04-25T01:42:00Z">
                    <w:rPr/>
                  </w:rPrChange>
                </w:rPr>
                <w:t>="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71" w:author="ayres major" w:date="2022-04-25T01:42:00Z">
                    <w:rPr/>
                  </w:rPrChange>
                </w:rPr>
                <w:t>pedraico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72" w:author="ayres major" w:date="2022-04-25T01:42:00Z">
                    <w:rPr/>
                  </w:rPrChange>
                </w:rPr>
                <w:t>"&gt;&lt;/i&gt;';</w:t>
              </w:r>
            </w:ins>
          </w:p>
          <w:p w14:paraId="464EA4F8" w14:textId="77777777" w:rsidR="00433EEF" w:rsidRPr="00433EEF" w:rsidRDefault="00433EEF" w:rsidP="00433EEF">
            <w:pPr>
              <w:rPr>
                <w:ins w:id="1373" w:author="ayres major" w:date="2022-04-25T01:42:00Z"/>
                <w:rFonts w:ascii="Consolas" w:hAnsi="Consolas"/>
                <w:sz w:val="20"/>
                <w:szCs w:val="18"/>
                <w:rPrChange w:id="1374" w:author="ayres major" w:date="2022-04-25T01:42:00Z">
                  <w:rPr>
                    <w:ins w:id="1375" w:author="ayres major" w:date="2022-04-25T01:42:00Z"/>
                  </w:rPr>
                </w:rPrChange>
              </w:rPr>
            </w:pPr>
            <w:ins w:id="1376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377" w:author="ayres major" w:date="2022-04-25T01:42:00Z">
                    <w:rPr/>
                  </w:rPrChange>
                </w:rPr>
                <w:t xml:space="preserve">  }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78" w:author="ayres major" w:date="2022-04-25T01:42:00Z">
                    <w:rPr/>
                  </w:rPrChange>
                </w:rPr>
                <w:t>else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79" w:author="ayres major" w:date="2022-04-25T01:42:00Z">
                    <w:rPr/>
                  </w:rPrChange>
                </w:rPr>
                <w:t xml:space="preserve">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80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81" w:author="ayres major" w:date="2022-04-25T01:42:00Z">
                    <w:rPr/>
                  </w:rPrChange>
                </w:rPr>
                <w:t xml:space="preserve"> (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82" w:author="ayres major" w:date="2022-04-25T01:42:00Z">
                    <w:rPr/>
                  </w:rPrChange>
                </w:rPr>
                <w:t>computer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83" w:author="ayres major" w:date="2022-04-25T01:42:00Z">
                    <w:rPr/>
                  </w:rPrChange>
                </w:rPr>
                <w:t xml:space="preserve"> == 1) {</w:t>
              </w:r>
            </w:ins>
          </w:p>
          <w:p w14:paraId="521B98AE" w14:textId="77777777" w:rsidR="00433EEF" w:rsidRPr="00433EEF" w:rsidRDefault="00433EEF" w:rsidP="00433EEF">
            <w:pPr>
              <w:rPr>
                <w:ins w:id="1384" w:author="ayres major" w:date="2022-04-25T01:42:00Z"/>
                <w:rFonts w:ascii="Consolas" w:hAnsi="Consolas"/>
                <w:sz w:val="20"/>
                <w:szCs w:val="18"/>
                <w:rPrChange w:id="1385" w:author="ayres major" w:date="2022-04-25T01:42:00Z">
                  <w:rPr>
                    <w:ins w:id="1386" w:author="ayres major" w:date="2022-04-25T01:42:00Z"/>
                  </w:rPr>
                </w:rPrChange>
              </w:rPr>
            </w:pPr>
            <w:ins w:id="1387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388" w:author="ayres major" w:date="2022-04-25T01:42:00Z">
                    <w:rPr/>
                  </w:rPrChange>
                </w:rPr>
                <w:t xml:space="preserve">  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89" w:author="ayres major" w:date="2022-04-25T01:42:00Z">
                    <w:rPr/>
                  </w:rPrChange>
                </w:rPr>
                <w:t>rescomp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90" w:author="ayres major" w:date="2022-04-25T01:42:00Z">
                    <w:rPr/>
                  </w:rPrChange>
                </w:rPr>
                <w:t xml:space="preserve"> = 'papel &lt;i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91" w:author="ayres major" w:date="2022-04-25T01:42:00Z">
                    <w:rPr/>
                  </w:rPrChange>
                </w:rPr>
                <w:t>class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92" w:author="ayres major" w:date="2022-04-25T01:42:00Z">
                    <w:rPr/>
                  </w:rPrChange>
                </w:rPr>
                <w:t>="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93" w:author="ayres major" w:date="2022-04-25T01:42:00Z">
                    <w:rPr/>
                  </w:rPrChange>
                </w:rPr>
                <w:t>papelico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94" w:author="ayres major" w:date="2022-04-25T01:42:00Z">
                    <w:rPr/>
                  </w:rPrChange>
                </w:rPr>
                <w:t>"&gt;&lt;/i&gt;';</w:t>
              </w:r>
            </w:ins>
          </w:p>
          <w:p w14:paraId="07BD3C35" w14:textId="77777777" w:rsidR="00433EEF" w:rsidRPr="00433EEF" w:rsidRDefault="00433EEF" w:rsidP="00433EEF">
            <w:pPr>
              <w:rPr>
                <w:ins w:id="1395" w:author="ayres major" w:date="2022-04-25T01:42:00Z"/>
                <w:rFonts w:ascii="Consolas" w:hAnsi="Consolas"/>
                <w:sz w:val="20"/>
                <w:szCs w:val="18"/>
                <w:rPrChange w:id="1396" w:author="ayres major" w:date="2022-04-25T01:42:00Z">
                  <w:rPr>
                    <w:ins w:id="1397" w:author="ayres major" w:date="2022-04-25T01:42:00Z"/>
                  </w:rPr>
                </w:rPrChange>
              </w:rPr>
            </w:pPr>
            <w:ins w:id="1398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399" w:author="ayres major" w:date="2022-04-25T01:42:00Z">
                    <w:rPr/>
                  </w:rPrChange>
                </w:rPr>
                <w:t xml:space="preserve">  }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400" w:author="ayres major" w:date="2022-04-25T01:42:00Z">
                    <w:rPr/>
                  </w:rPrChange>
                </w:rPr>
                <w:t>else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401" w:author="ayres major" w:date="2022-04-25T01:42:00Z">
                    <w:rPr/>
                  </w:rPrChange>
                </w:rPr>
                <w:t xml:space="preserve"> {</w:t>
              </w:r>
            </w:ins>
          </w:p>
          <w:p w14:paraId="01BB6D70" w14:textId="77777777" w:rsidR="00433EEF" w:rsidRPr="00433EEF" w:rsidRDefault="00433EEF" w:rsidP="00433EEF">
            <w:pPr>
              <w:rPr>
                <w:ins w:id="1402" w:author="ayres major" w:date="2022-04-25T01:42:00Z"/>
                <w:rFonts w:ascii="Consolas" w:hAnsi="Consolas"/>
                <w:sz w:val="20"/>
                <w:szCs w:val="18"/>
                <w:rPrChange w:id="1403" w:author="ayres major" w:date="2022-04-25T01:42:00Z">
                  <w:rPr>
                    <w:ins w:id="1404" w:author="ayres major" w:date="2022-04-25T01:42:00Z"/>
                  </w:rPr>
                </w:rPrChange>
              </w:rPr>
            </w:pPr>
            <w:ins w:id="1405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406" w:author="ayres major" w:date="2022-04-25T01:42:00Z">
                    <w:rPr/>
                  </w:rPrChange>
                </w:rPr>
                <w:t xml:space="preserve">  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407" w:author="ayres major" w:date="2022-04-25T01:42:00Z">
                    <w:rPr/>
                  </w:rPrChange>
                </w:rPr>
                <w:t>rescomp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408" w:author="ayres major" w:date="2022-04-25T01:42:00Z">
                    <w:rPr/>
                  </w:rPrChange>
                </w:rPr>
                <w:t xml:space="preserve"> = 'tesoura&lt;i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409" w:author="ayres major" w:date="2022-04-25T01:42:00Z">
                    <w:rPr/>
                  </w:rPrChange>
                </w:rPr>
                <w:t>class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410" w:author="ayres major" w:date="2022-04-25T01:42:00Z">
                    <w:rPr/>
                  </w:rPrChange>
                </w:rPr>
                <w:t>="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411" w:author="ayres major" w:date="2022-04-25T01:42:00Z">
                    <w:rPr/>
                  </w:rPrChange>
                </w:rPr>
                <w:t>tesouraico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412" w:author="ayres major" w:date="2022-04-25T01:42:00Z">
                    <w:rPr/>
                  </w:rPrChange>
                </w:rPr>
                <w:t>"&gt;&lt;/i&gt;';</w:t>
              </w:r>
            </w:ins>
          </w:p>
          <w:p w14:paraId="0E620D4D" w14:textId="77777777" w:rsidR="00433EEF" w:rsidRPr="00433EEF" w:rsidRDefault="00433EEF" w:rsidP="00433EEF">
            <w:pPr>
              <w:rPr>
                <w:ins w:id="1413" w:author="ayres major" w:date="2022-04-25T01:42:00Z"/>
                <w:rFonts w:ascii="Consolas" w:hAnsi="Consolas"/>
                <w:sz w:val="20"/>
                <w:szCs w:val="18"/>
                <w:rPrChange w:id="1414" w:author="ayres major" w:date="2022-04-25T01:42:00Z">
                  <w:rPr>
                    <w:ins w:id="1415" w:author="ayres major" w:date="2022-04-25T01:42:00Z"/>
                  </w:rPr>
                </w:rPrChange>
              </w:rPr>
            </w:pPr>
            <w:ins w:id="1416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417" w:author="ayres major" w:date="2022-04-25T01:42:00Z">
                    <w:rPr/>
                  </w:rPrChange>
                </w:rPr>
                <w:t xml:space="preserve">  }</w:t>
              </w:r>
            </w:ins>
          </w:p>
          <w:p w14:paraId="62A4EB82" w14:textId="77777777" w:rsidR="00433EEF" w:rsidRPr="00433EEF" w:rsidRDefault="00433EEF" w:rsidP="00433EEF">
            <w:pPr>
              <w:rPr>
                <w:ins w:id="1418" w:author="ayres major" w:date="2022-04-25T01:42:00Z"/>
                <w:rFonts w:ascii="Consolas" w:hAnsi="Consolas"/>
                <w:sz w:val="20"/>
                <w:szCs w:val="18"/>
                <w:rPrChange w:id="1419" w:author="ayres major" w:date="2022-04-25T01:42:00Z">
                  <w:rPr>
                    <w:ins w:id="1420" w:author="ayres major" w:date="2022-04-25T01:42:00Z"/>
                  </w:rPr>
                </w:rPrChange>
              </w:rPr>
            </w:pPr>
            <w:ins w:id="1421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422" w:author="ayres major" w:date="2022-04-25T01:42:00Z">
                    <w:rPr/>
                  </w:rPrChange>
                </w:rPr>
                <w:t xml:space="preserve">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423" w:author="ayres major" w:date="2022-04-25T01:42:00Z">
                    <w:rPr/>
                  </w:rPrChange>
                </w:rPr>
                <w:t>let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424" w:author="ayres major" w:date="2022-04-25T01:42:00Z">
                    <w:rPr/>
                  </w:rPrChange>
                </w:rPr>
                <w:t xml:space="preserve"> resultado = ""</w:t>
              </w:r>
            </w:ins>
          </w:p>
          <w:p w14:paraId="6BEBD555" w14:textId="77777777" w:rsidR="00433EEF" w:rsidRPr="00433EEF" w:rsidRDefault="00433EEF" w:rsidP="00433EEF">
            <w:pPr>
              <w:rPr>
                <w:ins w:id="1425" w:author="ayres major" w:date="2022-04-25T01:42:00Z"/>
                <w:rFonts w:ascii="Consolas" w:hAnsi="Consolas"/>
                <w:sz w:val="20"/>
                <w:szCs w:val="18"/>
                <w:rPrChange w:id="1426" w:author="ayres major" w:date="2022-04-25T01:42:00Z">
                  <w:rPr>
                    <w:ins w:id="1427" w:author="ayres major" w:date="2022-04-25T01:42:00Z"/>
                  </w:rPr>
                </w:rPrChange>
              </w:rPr>
            </w:pPr>
            <w:ins w:id="1428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429" w:author="ayres major" w:date="2022-04-25T01:42:00Z">
                    <w:rPr/>
                  </w:rPrChange>
                </w:rPr>
                <w:t xml:space="preserve">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430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431" w:author="ayres major" w:date="2022-04-25T01:42:00Z">
                    <w:rPr/>
                  </w:rPrChange>
                </w:rPr>
                <w:t xml:space="preserve"> (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432" w:author="ayres major" w:date="2022-04-25T01:42:00Z">
                    <w:rPr/>
                  </w:rPrChange>
                </w:rPr>
                <w:t>computer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433" w:author="ayres major" w:date="2022-04-25T01:42:00Z">
                    <w:rPr/>
                  </w:rPrChange>
                </w:rPr>
                <w:t xml:space="preserve"> ==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434" w:author="ayres major" w:date="2022-04-25T01:42:00Z">
                    <w:rPr/>
                  </w:rPrChange>
                </w:rPr>
                <w:t>user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435" w:author="ayres major" w:date="2022-04-25T01:42:00Z">
                    <w:rPr/>
                  </w:rPrChange>
                </w:rPr>
                <w:t>) {</w:t>
              </w:r>
            </w:ins>
          </w:p>
          <w:p w14:paraId="5164086D" w14:textId="77777777" w:rsidR="00433EEF" w:rsidRPr="00433EEF" w:rsidRDefault="00433EEF" w:rsidP="00433EEF">
            <w:pPr>
              <w:rPr>
                <w:ins w:id="1436" w:author="ayres major" w:date="2022-04-25T01:42:00Z"/>
                <w:rFonts w:ascii="Consolas" w:hAnsi="Consolas"/>
                <w:sz w:val="20"/>
                <w:szCs w:val="18"/>
                <w:rPrChange w:id="1437" w:author="ayres major" w:date="2022-04-25T01:42:00Z">
                  <w:rPr>
                    <w:ins w:id="1438" w:author="ayres major" w:date="2022-04-25T01:42:00Z"/>
                  </w:rPr>
                </w:rPrChange>
              </w:rPr>
            </w:pPr>
            <w:ins w:id="1439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440" w:author="ayres major" w:date="2022-04-25T01:42:00Z">
                    <w:rPr/>
                  </w:rPrChange>
                </w:rPr>
                <w:t xml:space="preserve">    resultado = 'Empataste'</w:t>
              </w:r>
            </w:ins>
          </w:p>
          <w:p w14:paraId="05A422D4" w14:textId="77777777" w:rsidR="00433EEF" w:rsidRPr="00433EEF" w:rsidRDefault="00433EEF" w:rsidP="00433EEF">
            <w:pPr>
              <w:rPr>
                <w:ins w:id="1441" w:author="ayres major" w:date="2022-04-25T01:42:00Z"/>
                <w:rFonts w:ascii="Consolas" w:hAnsi="Consolas"/>
                <w:sz w:val="20"/>
                <w:szCs w:val="18"/>
                <w:rPrChange w:id="1442" w:author="ayres major" w:date="2022-04-25T01:42:00Z">
                  <w:rPr>
                    <w:ins w:id="1443" w:author="ayres major" w:date="2022-04-25T01:42:00Z"/>
                  </w:rPr>
                </w:rPrChange>
              </w:rPr>
            </w:pPr>
            <w:ins w:id="1444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445" w:author="ayres major" w:date="2022-04-25T01:42:00Z">
                    <w:rPr/>
                  </w:rPrChange>
                </w:rPr>
                <w:t xml:space="preserve">  }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446" w:author="ayres major" w:date="2022-04-25T01:42:00Z">
                    <w:rPr/>
                  </w:rPrChange>
                </w:rPr>
                <w:t>else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447" w:author="ayres major" w:date="2022-04-25T01:42:00Z">
                    <w:rPr/>
                  </w:rPrChange>
                </w:rPr>
                <w:t xml:space="preserve"> {</w:t>
              </w:r>
            </w:ins>
          </w:p>
          <w:p w14:paraId="04D8E1B5" w14:textId="77777777" w:rsidR="00433EEF" w:rsidRPr="00433EEF" w:rsidRDefault="00433EEF" w:rsidP="00433EEF">
            <w:pPr>
              <w:rPr>
                <w:ins w:id="1448" w:author="ayres major" w:date="2022-04-25T01:42:00Z"/>
                <w:rFonts w:ascii="Consolas" w:hAnsi="Consolas"/>
                <w:sz w:val="20"/>
                <w:szCs w:val="20"/>
                <w:rPrChange w:id="1449" w:author="ayres major" w:date="2022-04-25T01:42:00Z">
                  <w:rPr>
                    <w:ins w:id="1450" w:author="ayres major" w:date="2022-04-25T01:42:00Z"/>
                  </w:rPr>
                </w:rPrChange>
              </w:rPr>
            </w:pPr>
            <w:ins w:id="1451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452" w:author="ayres major" w:date="2022-04-25T01:42:00Z">
                    <w:rPr/>
                  </w:rPrChange>
                </w:rPr>
                <w:t xml:space="preserve">  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453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454" w:author="ayres major" w:date="2022-04-25T01:42:00Z">
                    <w:rPr/>
                  </w:rPrChange>
                </w:rPr>
                <w:t xml:space="preserve"> (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455" w:author="ayres major" w:date="2022-04-25T01:42:00Z">
                    <w:rPr/>
                  </w:rPrChange>
                </w:rPr>
                <w:t>user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456" w:author="ayres major" w:date="2022-04-25T01:42:00Z">
                    <w:rPr/>
                  </w:rPrChange>
                </w:rPr>
                <w:t xml:space="preserve"> == 0) {</w:t>
              </w:r>
            </w:ins>
          </w:p>
          <w:p w14:paraId="0F578332" w14:textId="77777777" w:rsidR="00433EEF" w:rsidRPr="00433EEF" w:rsidRDefault="00433EEF" w:rsidP="00433EEF">
            <w:pPr>
              <w:rPr>
                <w:ins w:id="1457" w:author="ayres major" w:date="2022-04-25T01:42:00Z"/>
                <w:rFonts w:ascii="Consolas" w:hAnsi="Consolas"/>
                <w:sz w:val="20"/>
                <w:szCs w:val="20"/>
                <w:rPrChange w:id="1458" w:author="ayres major" w:date="2022-04-25T01:42:00Z">
                  <w:rPr>
                    <w:ins w:id="1459" w:author="ayres major" w:date="2022-04-25T01:42:00Z"/>
                  </w:rPr>
                </w:rPrChange>
              </w:rPr>
            </w:pPr>
            <w:ins w:id="1460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461" w:author="ayres major" w:date="2022-04-25T01:42:00Z">
                    <w:rPr/>
                  </w:rPrChange>
                </w:rPr>
                <w:lastRenderedPageBreak/>
                <w:t xml:space="preserve">    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462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463" w:author="ayres major" w:date="2022-04-25T01:42:00Z">
                    <w:rPr/>
                  </w:rPrChange>
                </w:rPr>
                <w:t xml:space="preserve"> (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464" w:author="ayres major" w:date="2022-04-25T01:42:00Z">
                    <w:rPr/>
                  </w:rPrChange>
                </w:rPr>
                <w:t>computer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465" w:author="ayres major" w:date="2022-04-25T01:42:00Z">
                    <w:rPr/>
                  </w:rPrChange>
                </w:rPr>
                <w:t xml:space="preserve"> == 1) {</w:t>
              </w:r>
            </w:ins>
          </w:p>
          <w:p w14:paraId="2B50CF9C" w14:textId="77777777" w:rsidR="00433EEF" w:rsidRPr="00433EEF" w:rsidRDefault="00433EEF" w:rsidP="00433EEF">
            <w:pPr>
              <w:rPr>
                <w:ins w:id="1466" w:author="ayres major" w:date="2022-04-25T01:42:00Z"/>
                <w:rFonts w:ascii="Consolas" w:hAnsi="Consolas"/>
                <w:sz w:val="20"/>
                <w:szCs w:val="20"/>
                <w:rPrChange w:id="1467" w:author="ayres major" w:date="2022-04-25T01:42:00Z">
                  <w:rPr>
                    <w:ins w:id="1468" w:author="ayres major" w:date="2022-04-25T01:42:00Z"/>
                  </w:rPr>
                </w:rPrChange>
              </w:rPr>
            </w:pPr>
            <w:ins w:id="1469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470" w:author="ayres major" w:date="2022-04-25T01:42:00Z">
                    <w:rPr/>
                  </w:rPrChange>
                </w:rPr>
                <w:t xml:space="preserve">        resultado = 'Perdeste'</w:t>
              </w:r>
            </w:ins>
          </w:p>
          <w:p w14:paraId="56396139" w14:textId="77777777" w:rsidR="00433EEF" w:rsidRPr="00433EEF" w:rsidRDefault="00433EEF" w:rsidP="00433EEF">
            <w:pPr>
              <w:rPr>
                <w:ins w:id="1471" w:author="ayres major" w:date="2022-04-25T01:42:00Z"/>
                <w:rFonts w:ascii="Consolas" w:hAnsi="Consolas"/>
                <w:sz w:val="20"/>
                <w:szCs w:val="20"/>
                <w:rPrChange w:id="1472" w:author="ayres major" w:date="2022-04-25T01:42:00Z">
                  <w:rPr>
                    <w:ins w:id="1473" w:author="ayres major" w:date="2022-04-25T01:42:00Z"/>
                  </w:rPr>
                </w:rPrChange>
              </w:rPr>
            </w:pPr>
            <w:ins w:id="1474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475" w:author="ayres major" w:date="2022-04-25T01:42:00Z">
                    <w:rPr/>
                  </w:rPrChange>
                </w:rPr>
                <w:t xml:space="preserve">      }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476" w:author="ayres major" w:date="2022-04-25T01:42:00Z">
                    <w:rPr/>
                  </w:rPrChange>
                </w:rPr>
                <w:t>else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477" w:author="ayres major" w:date="2022-04-25T01:42:00Z">
                    <w:rPr/>
                  </w:rPrChange>
                </w:rPr>
                <w:t xml:space="preserve">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478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479" w:author="ayres major" w:date="2022-04-25T01:42:00Z">
                    <w:rPr/>
                  </w:rPrChange>
                </w:rPr>
                <w:t xml:space="preserve"> (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480" w:author="ayres major" w:date="2022-04-25T01:42:00Z">
                    <w:rPr/>
                  </w:rPrChange>
                </w:rPr>
                <w:t>computer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481" w:author="ayres major" w:date="2022-04-25T01:42:00Z">
                    <w:rPr/>
                  </w:rPrChange>
                </w:rPr>
                <w:t xml:space="preserve"> == 2) {</w:t>
              </w:r>
            </w:ins>
          </w:p>
          <w:p w14:paraId="7253A178" w14:textId="77777777" w:rsidR="00433EEF" w:rsidRPr="00433EEF" w:rsidRDefault="00433EEF" w:rsidP="00433EEF">
            <w:pPr>
              <w:rPr>
                <w:ins w:id="1482" w:author="ayres major" w:date="2022-04-25T01:42:00Z"/>
                <w:rFonts w:ascii="Consolas" w:hAnsi="Consolas"/>
                <w:sz w:val="20"/>
                <w:szCs w:val="20"/>
                <w:rPrChange w:id="1483" w:author="ayres major" w:date="2022-04-25T01:42:00Z">
                  <w:rPr>
                    <w:ins w:id="1484" w:author="ayres major" w:date="2022-04-25T01:42:00Z"/>
                  </w:rPr>
                </w:rPrChange>
              </w:rPr>
            </w:pPr>
            <w:ins w:id="1485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486" w:author="ayres major" w:date="2022-04-25T01:42:00Z">
                    <w:rPr/>
                  </w:rPrChange>
                </w:rPr>
                <w:t xml:space="preserve">        resultado = 'Venceste'</w:t>
              </w:r>
            </w:ins>
          </w:p>
          <w:p w14:paraId="0D6669AA" w14:textId="77777777" w:rsidR="00433EEF" w:rsidRPr="00433EEF" w:rsidRDefault="00433EEF" w:rsidP="00433EEF">
            <w:pPr>
              <w:rPr>
                <w:ins w:id="1487" w:author="ayres major" w:date="2022-04-25T01:42:00Z"/>
                <w:rFonts w:ascii="Consolas" w:hAnsi="Consolas"/>
                <w:sz w:val="20"/>
                <w:szCs w:val="20"/>
                <w:rPrChange w:id="1488" w:author="ayres major" w:date="2022-04-25T01:42:00Z">
                  <w:rPr>
                    <w:ins w:id="1489" w:author="ayres major" w:date="2022-04-25T01:42:00Z"/>
                  </w:rPr>
                </w:rPrChange>
              </w:rPr>
            </w:pPr>
            <w:ins w:id="1490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491" w:author="ayres major" w:date="2022-04-25T01:42:00Z">
                    <w:rPr/>
                  </w:rPrChange>
                </w:rPr>
                <w:t xml:space="preserve">      }</w:t>
              </w:r>
            </w:ins>
          </w:p>
          <w:p w14:paraId="2CF055FB" w14:textId="77777777" w:rsidR="00433EEF" w:rsidRPr="00433EEF" w:rsidRDefault="00433EEF" w:rsidP="00433EEF">
            <w:pPr>
              <w:rPr>
                <w:ins w:id="1492" w:author="ayres major" w:date="2022-04-25T01:42:00Z"/>
                <w:rFonts w:ascii="Consolas" w:hAnsi="Consolas"/>
                <w:sz w:val="20"/>
                <w:szCs w:val="20"/>
                <w:rPrChange w:id="1493" w:author="ayres major" w:date="2022-04-25T01:42:00Z">
                  <w:rPr>
                    <w:ins w:id="1494" w:author="ayres major" w:date="2022-04-25T01:42:00Z"/>
                  </w:rPr>
                </w:rPrChange>
              </w:rPr>
            </w:pPr>
            <w:ins w:id="1495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496" w:author="ayres major" w:date="2022-04-25T01:42:00Z">
                    <w:rPr/>
                  </w:rPrChange>
                </w:rPr>
                <w:t xml:space="preserve">    }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497" w:author="ayres major" w:date="2022-04-25T01:42:00Z">
                    <w:rPr/>
                  </w:rPrChange>
                </w:rPr>
                <w:t>else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498" w:author="ayres major" w:date="2022-04-25T01:42:00Z">
                    <w:rPr/>
                  </w:rPrChange>
                </w:rPr>
                <w:t xml:space="preserve">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499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00" w:author="ayres major" w:date="2022-04-25T01:42:00Z">
                    <w:rPr/>
                  </w:rPrChange>
                </w:rPr>
                <w:t xml:space="preserve"> (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01" w:author="ayres major" w:date="2022-04-25T01:42:00Z">
                    <w:rPr/>
                  </w:rPrChange>
                </w:rPr>
                <w:t>user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02" w:author="ayres major" w:date="2022-04-25T01:42:00Z">
                    <w:rPr/>
                  </w:rPrChange>
                </w:rPr>
                <w:t xml:space="preserve"> == 1) {</w:t>
              </w:r>
            </w:ins>
          </w:p>
          <w:p w14:paraId="1B1F5301" w14:textId="77777777" w:rsidR="00433EEF" w:rsidRPr="00433EEF" w:rsidRDefault="00433EEF" w:rsidP="00433EEF">
            <w:pPr>
              <w:rPr>
                <w:ins w:id="1503" w:author="ayres major" w:date="2022-04-25T01:42:00Z"/>
                <w:rFonts w:ascii="Consolas" w:hAnsi="Consolas"/>
                <w:sz w:val="20"/>
                <w:szCs w:val="20"/>
                <w:rPrChange w:id="1504" w:author="ayres major" w:date="2022-04-25T01:42:00Z">
                  <w:rPr>
                    <w:ins w:id="1505" w:author="ayres major" w:date="2022-04-25T01:42:00Z"/>
                  </w:rPr>
                </w:rPrChange>
              </w:rPr>
            </w:pPr>
            <w:ins w:id="1506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07" w:author="ayres major" w:date="2022-04-25T01:42:00Z">
                    <w:rPr/>
                  </w:rPrChange>
                </w:rPr>
                <w:t xml:space="preserve">    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08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09" w:author="ayres major" w:date="2022-04-25T01:42:00Z">
                    <w:rPr/>
                  </w:rPrChange>
                </w:rPr>
                <w:t xml:space="preserve"> (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10" w:author="ayres major" w:date="2022-04-25T01:42:00Z">
                    <w:rPr/>
                  </w:rPrChange>
                </w:rPr>
                <w:t>computer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11" w:author="ayres major" w:date="2022-04-25T01:42:00Z">
                    <w:rPr/>
                  </w:rPrChange>
                </w:rPr>
                <w:t xml:space="preserve"> == 0) {</w:t>
              </w:r>
            </w:ins>
          </w:p>
          <w:p w14:paraId="1BC01885" w14:textId="77777777" w:rsidR="00433EEF" w:rsidRPr="00433EEF" w:rsidRDefault="00433EEF" w:rsidP="00433EEF">
            <w:pPr>
              <w:rPr>
                <w:ins w:id="1512" w:author="ayres major" w:date="2022-04-25T01:42:00Z"/>
                <w:rFonts w:ascii="Consolas" w:hAnsi="Consolas"/>
                <w:sz w:val="20"/>
                <w:szCs w:val="20"/>
                <w:rPrChange w:id="1513" w:author="ayres major" w:date="2022-04-25T01:42:00Z">
                  <w:rPr>
                    <w:ins w:id="1514" w:author="ayres major" w:date="2022-04-25T01:42:00Z"/>
                  </w:rPr>
                </w:rPrChange>
              </w:rPr>
            </w:pPr>
            <w:ins w:id="1515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16" w:author="ayres major" w:date="2022-04-25T01:42:00Z">
                    <w:rPr/>
                  </w:rPrChange>
                </w:rPr>
                <w:t xml:space="preserve">        resultado = 'Venceste'</w:t>
              </w:r>
            </w:ins>
          </w:p>
          <w:p w14:paraId="337960E9" w14:textId="77777777" w:rsidR="00433EEF" w:rsidRPr="00433EEF" w:rsidRDefault="00433EEF" w:rsidP="00433EEF">
            <w:pPr>
              <w:rPr>
                <w:ins w:id="1517" w:author="ayres major" w:date="2022-04-25T01:42:00Z"/>
                <w:rFonts w:ascii="Consolas" w:hAnsi="Consolas"/>
                <w:sz w:val="20"/>
                <w:szCs w:val="20"/>
                <w:rPrChange w:id="1518" w:author="ayres major" w:date="2022-04-25T01:42:00Z">
                  <w:rPr>
                    <w:ins w:id="1519" w:author="ayres major" w:date="2022-04-25T01:42:00Z"/>
                  </w:rPr>
                </w:rPrChange>
              </w:rPr>
            </w:pPr>
            <w:ins w:id="1520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21" w:author="ayres major" w:date="2022-04-25T01:42:00Z">
                    <w:rPr/>
                  </w:rPrChange>
                </w:rPr>
                <w:t xml:space="preserve">      }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22" w:author="ayres major" w:date="2022-04-25T01:42:00Z">
                    <w:rPr/>
                  </w:rPrChange>
                </w:rPr>
                <w:t>else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23" w:author="ayres major" w:date="2022-04-25T01:42:00Z">
                    <w:rPr/>
                  </w:rPrChange>
                </w:rPr>
                <w:t xml:space="preserve">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24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25" w:author="ayres major" w:date="2022-04-25T01:42:00Z">
                    <w:rPr/>
                  </w:rPrChange>
                </w:rPr>
                <w:t xml:space="preserve"> (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26" w:author="ayres major" w:date="2022-04-25T01:42:00Z">
                    <w:rPr/>
                  </w:rPrChange>
                </w:rPr>
                <w:t>computer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27" w:author="ayres major" w:date="2022-04-25T01:42:00Z">
                    <w:rPr/>
                  </w:rPrChange>
                </w:rPr>
                <w:t xml:space="preserve"> == 2) {</w:t>
              </w:r>
            </w:ins>
          </w:p>
          <w:p w14:paraId="5287A622" w14:textId="77777777" w:rsidR="00433EEF" w:rsidRPr="00433EEF" w:rsidRDefault="00433EEF" w:rsidP="00433EEF">
            <w:pPr>
              <w:rPr>
                <w:ins w:id="1528" w:author="ayres major" w:date="2022-04-25T01:42:00Z"/>
                <w:rFonts w:ascii="Consolas" w:hAnsi="Consolas"/>
                <w:sz w:val="20"/>
                <w:szCs w:val="20"/>
                <w:rPrChange w:id="1529" w:author="ayres major" w:date="2022-04-25T01:42:00Z">
                  <w:rPr>
                    <w:ins w:id="1530" w:author="ayres major" w:date="2022-04-25T01:42:00Z"/>
                  </w:rPr>
                </w:rPrChange>
              </w:rPr>
            </w:pPr>
            <w:ins w:id="1531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32" w:author="ayres major" w:date="2022-04-25T01:42:00Z">
                    <w:rPr/>
                  </w:rPrChange>
                </w:rPr>
                <w:t xml:space="preserve">        resultado = 'Perdeste'</w:t>
              </w:r>
            </w:ins>
          </w:p>
          <w:p w14:paraId="38FD37E0" w14:textId="77777777" w:rsidR="00433EEF" w:rsidRPr="00433EEF" w:rsidRDefault="00433EEF" w:rsidP="00433EEF">
            <w:pPr>
              <w:rPr>
                <w:ins w:id="1533" w:author="ayres major" w:date="2022-04-25T01:42:00Z"/>
                <w:rFonts w:ascii="Consolas" w:hAnsi="Consolas"/>
                <w:sz w:val="20"/>
                <w:szCs w:val="20"/>
                <w:rPrChange w:id="1534" w:author="ayres major" w:date="2022-04-25T01:42:00Z">
                  <w:rPr>
                    <w:ins w:id="1535" w:author="ayres major" w:date="2022-04-25T01:42:00Z"/>
                  </w:rPr>
                </w:rPrChange>
              </w:rPr>
            </w:pPr>
            <w:ins w:id="1536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37" w:author="ayres major" w:date="2022-04-25T01:42:00Z">
                    <w:rPr/>
                  </w:rPrChange>
                </w:rPr>
                <w:t xml:space="preserve">      }</w:t>
              </w:r>
            </w:ins>
          </w:p>
          <w:p w14:paraId="655557D3" w14:textId="77777777" w:rsidR="00433EEF" w:rsidRPr="00433EEF" w:rsidRDefault="00433EEF" w:rsidP="00433EEF">
            <w:pPr>
              <w:rPr>
                <w:ins w:id="1538" w:author="ayres major" w:date="2022-04-25T01:42:00Z"/>
                <w:rFonts w:ascii="Consolas" w:hAnsi="Consolas"/>
                <w:sz w:val="20"/>
                <w:szCs w:val="20"/>
                <w:rPrChange w:id="1539" w:author="ayres major" w:date="2022-04-25T01:42:00Z">
                  <w:rPr>
                    <w:ins w:id="1540" w:author="ayres major" w:date="2022-04-25T01:42:00Z"/>
                  </w:rPr>
                </w:rPrChange>
              </w:rPr>
            </w:pPr>
            <w:ins w:id="1541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42" w:author="ayres major" w:date="2022-04-25T01:42:00Z">
                    <w:rPr/>
                  </w:rPrChange>
                </w:rPr>
                <w:t xml:space="preserve">    }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43" w:author="ayres major" w:date="2022-04-25T01:42:00Z">
                    <w:rPr/>
                  </w:rPrChange>
                </w:rPr>
                <w:t>else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44" w:author="ayres major" w:date="2022-04-25T01:42:00Z">
                    <w:rPr/>
                  </w:rPrChange>
                </w:rPr>
                <w:t xml:space="preserve">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45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46" w:author="ayres major" w:date="2022-04-25T01:42:00Z">
                    <w:rPr/>
                  </w:rPrChange>
                </w:rPr>
                <w:t xml:space="preserve"> (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47" w:author="ayres major" w:date="2022-04-25T01:42:00Z">
                    <w:rPr/>
                  </w:rPrChange>
                </w:rPr>
                <w:t>user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48" w:author="ayres major" w:date="2022-04-25T01:42:00Z">
                    <w:rPr/>
                  </w:rPrChange>
                </w:rPr>
                <w:t xml:space="preserve"> == 2) {</w:t>
              </w:r>
            </w:ins>
          </w:p>
          <w:p w14:paraId="1617367C" w14:textId="77777777" w:rsidR="00433EEF" w:rsidRPr="00433EEF" w:rsidRDefault="00433EEF" w:rsidP="00433EEF">
            <w:pPr>
              <w:rPr>
                <w:ins w:id="1549" w:author="ayres major" w:date="2022-04-25T01:42:00Z"/>
                <w:rFonts w:ascii="Consolas" w:hAnsi="Consolas"/>
                <w:sz w:val="20"/>
                <w:szCs w:val="20"/>
                <w:rPrChange w:id="1550" w:author="ayres major" w:date="2022-04-25T01:42:00Z">
                  <w:rPr>
                    <w:ins w:id="1551" w:author="ayres major" w:date="2022-04-25T01:42:00Z"/>
                  </w:rPr>
                </w:rPrChange>
              </w:rPr>
            </w:pPr>
            <w:ins w:id="1552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53" w:author="ayres major" w:date="2022-04-25T01:42:00Z">
                    <w:rPr/>
                  </w:rPrChange>
                </w:rPr>
                <w:t xml:space="preserve">    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54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55" w:author="ayres major" w:date="2022-04-25T01:42:00Z">
                    <w:rPr/>
                  </w:rPrChange>
                </w:rPr>
                <w:t xml:space="preserve"> (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56" w:author="ayres major" w:date="2022-04-25T01:42:00Z">
                    <w:rPr/>
                  </w:rPrChange>
                </w:rPr>
                <w:t>computer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57" w:author="ayres major" w:date="2022-04-25T01:42:00Z">
                    <w:rPr/>
                  </w:rPrChange>
                </w:rPr>
                <w:t xml:space="preserve"> == 0) {</w:t>
              </w:r>
            </w:ins>
          </w:p>
          <w:p w14:paraId="1391FE0E" w14:textId="77777777" w:rsidR="00433EEF" w:rsidRPr="00433EEF" w:rsidRDefault="00433EEF" w:rsidP="00433EEF">
            <w:pPr>
              <w:rPr>
                <w:ins w:id="1558" w:author="ayres major" w:date="2022-04-25T01:42:00Z"/>
                <w:rFonts w:ascii="Consolas" w:hAnsi="Consolas"/>
                <w:sz w:val="20"/>
                <w:szCs w:val="20"/>
                <w:rPrChange w:id="1559" w:author="ayres major" w:date="2022-04-25T01:42:00Z">
                  <w:rPr>
                    <w:ins w:id="1560" w:author="ayres major" w:date="2022-04-25T01:42:00Z"/>
                  </w:rPr>
                </w:rPrChange>
              </w:rPr>
            </w:pPr>
            <w:ins w:id="1561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62" w:author="ayres major" w:date="2022-04-25T01:42:00Z">
                    <w:rPr/>
                  </w:rPrChange>
                </w:rPr>
                <w:t xml:space="preserve">        resultado = 'Perdeste'</w:t>
              </w:r>
            </w:ins>
          </w:p>
          <w:p w14:paraId="62CC0BBE" w14:textId="77777777" w:rsidR="00433EEF" w:rsidRPr="00433EEF" w:rsidRDefault="00433EEF" w:rsidP="00433EEF">
            <w:pPr>
              <w:rPr>
                <w:ins w:id="1563" w:author="ayres major" w:date="2022-04-25T01:42:00Z"/>
                <w:rFonts w:ascii="Consolas" w:hAnsi="Consolas"/>
                <w:sz w:val="20"/>
                <w:szCs w:val="20"/>
                <w:rPrChange w:id="1564" w:author="ayres major" w:date="2022-04-25T01:42:00Z">
                  <w:rPr>
                    <w:ins w:id="1565" w:author="ayres major" w:date="2022-04-25T01:42:00Z"/>
                  </w:rPr>
                </w:rPrChange>
              </w:rPr>
            </w:pPr>
            <w:ins w:id="1566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67" w:author="ayres major" w:date="2022-04-25T01:42:00Z">
                    <w:rPr/>
                  </w:rPrChange>
                </w:rPr>
                <w:t xml:space="preserve">      }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68" w:author="ayres major" w:date="2022-04-25T01:42:00Z">
                    <w:rPr/>
                  </w:rPrChange>
                </w:rPr>
                <w:t>else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69" w:author="ayres major" w:date="2022-04-25T01:42:00Z">
                    <w:rPr/>
                  </w:rPrChange>
                </w:rPr>
                <w:t xml:space="preserve">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70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71" w:author="ayres major" w:date="2022-04-25T01:42:00Z">
                    <w:rPr/>
                  </w:rPrChange>
                </w:rPr>
                <w:t xml:space="preserve"> (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72" w:author="ayres major" w:date="2022-04-25T01:42:00Z">
                    <w:rPr/>
                  </w:rPrChange>
                </w:rPr>
                <w:t>computer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73" w:author="ayres major" w:date="2022-04-25T01:42:00Z">
                    <w:rPr/>
                  </w:rPrChange>
                </w:rPr>
                <w:t xml:space="preserve"> == 1) {</w:t>
              </w:r>
            </w:ins>
          </w:p>
          <w:p w14:paraId="48EB5BC1" w14:textId="77777777" w:rsidR="00433EEF" w:rsidRPr="00433EEF" w:rsidRDefault="00433EEF" w:rsidP="00433EEF">
            <w:pPr>
              <w:rPr>
                <w:ins w:id="1574" w:author="ayres major" w:date="2022-04-25T01:42:00Z"/>
                <w:rFonts w:ascii="Consolas" w:hAnsi="Consolas"/>
                <w:sz w:val="20"/>
                <w:szCs w:val="20"/>
                <w:rPrChange w:id="1575" w:author="ayres major" w:date="2022-04-25T01:42:00Z">
                  <w:rPr>
                    <w:ins w:id="1576" w:author="ayres major" w:date="2022-04-25T01:42:00Z"/>
                  </w:rPr>
                </w:rPrChange>
              </w:rPr>
            </w:pPr>
            <w:ins w:id="1577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78" w:author="ayres major" w:date="2022-04-25T01:42:00Z">
                    <w:rPr/>
                  </w:rPrChange>
                </w:rPr>
                <w:t xml:space="preserve">        resultado = 'Venceste'</w:t>
              </w:r>
            </w:ins>
          </w:p>
          <w:p w14:paraId="082BCBE4" w14:textId="77777777" w:rsidR="00433EEF" w:rsidRPr="00433EEF" w:rsidRDefault="00433EEF" w:rsidP="00433EEF">
            <w:pPr>
              <w:rPr>
                <w:ins w:id="1579" w:author="ayres major" w:date="2022-04-25T01:42:00Z"/>
                <w:rFonts w:ascii="Consolas" w:hAnsi="Consolas"/>
                <w:sz w:val="20"/>
                <w:szCs w:val="20"/>
                <w:rPrChange w:id="1580" w:author="ayres major" w:date="2022-04-25T01:42:00Z">
                  <w:rPr>
                    <w:ins w:id="1581" w:author="ayres major" w:date="2022-04-25T01:42:00Z"/>
                  </w:rPr>
                </w:rPrChange>
              </w:rPr>
            </w:pPr>
            <w:ins w:id="1582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83" w:author="ayres major" w:date="2022-04-25T01:42:00Z">
                    <w:rPr/>
                  </w:rPrChange>
                </w:rPr>
                <w:t xml:space="preserve">      }</w:t>
              </w:r>
            </w:ins>
          </w:p>
          <w:p w14:paraId="133995F7" w14:textId="77777777" w:rsidR="00433EEF" w:rsidRPr="00433EEF" w:rsidRDefault="00433EEF" w:rsidP="00433EEF">
            <w:pPr>
              <w:rPr>
                <w:ins w:id="1584" w:author="ayres major" w:date="2022-04-25T01:42:00Z"/>
                <w:rFonts w:ascii="Consolas" w:hAnsi="Consolas"/>
                <w:sz w:val="20"/>
                <w:szCs w:val="20"/>
                <w:rPrChange w:id="1585" w:author="ayres major" w:date="2022-04-25T01:42:00Z">
                  <w:rPr>
                    <w:ins w:id="1586" w:author="ayres major" w:date="2022-04-25T01:42:00Z"/>
                  </w:rPr>
                </w:rPrChange>
              </w:rPr>
            </w:pPr>
            <w:ins w:id="1587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88" w:author="ayres major" w:date="2022-04-25T01:42:00Z">
                    <w:rPr/>
                  </w:rPrChange>
                </w:rPr>
                <w:t xml:space="preserve">    }</w:t>
              </w:r>
            </w:ins>
          </w:p>
          <w:p w14:paraId="233AD7AF" w14:textId="77777777" w:rsidR="00433EEF" w:rsidRPr="00433EEF" w:rsidRDefault="00433EEF" w:rsidP="00433EEF">
            <w:pPr>
              <w:rPr>
                <w:ins w:id="1589" w:author="ayres major" w:date="2022-04-25T01:42:00Z"/>
                <w:rFonts w:ascii="Consolas" w:hAnsi="Consolas"/>
                <w:sz w:val="20"/>
                <w:szCs w:val="20"/>
                <w:rPrChange w:id="1590" w:author="ayres major" w:date="2022-04-25T01:42:00Z">
                  <w:rPr>
                    <w:ins w:id="1591" w:author="ayres major" w:date="2022-04-25T01:42:00Z"/>
                  </w:rPr>
                </w:rPrChange>
              </w:rPr>
            </w:pPr>
            <w:ins w:id="1592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93" w:author="ayres major" w:date="2022-04-25T01:42:00Z">
                    <w:rPr/>
                  </w:rPrChange>
                </w:rPr>
                <w:t xml:space="preserve">  }</w:t>
              </w:r>
            </w:ins>
          </w:p>
          <w:p w14:paraId="23711BD5" w14:textId="77777777" w:rsidR="00433EEF" w:rsidRPr="00433EEF" w:rsidRDefault="00433EEF" w:rsidP="00433EEF">
            <w:pPr>
              <w:rPr>
                <w:ins w:id="1594" w:author="ayres major" w:date="2022-04-25T01:42:00Z"/>
                <w:rFonts w:ascii="Consolas" w:hAnsi="Consolas"/>
                <w:sz w:val="20"/>
                <w:szCs w:val="20"/>
                <w:rPrChange w:id="1595" w:author="ayres major" w:date="2022-04-25T01:42:00Z">
                  <w:rPr>
                    <w:ins w:id="1596" w:author="ayres major" w:date="2022-04-25T01:42:00Z"/>
                  </w:rPr>
                </w:rPrChange>
              </w:rPr>
            </w:pPr>
            <w:ins w:id="1597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98" w:author="ayres major" w:date="2022-04-25T01:42:00Z">
                    <w:rPr/>
                  </w:rPrChange>
                </w:rPr>
                <w:t xml:space="preserve">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99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600" w:author="ayres major" w:date="2022-04-25T01:42:00Z">
                    <w:rPr/>
                  </w:rPrChange>
                </w:rPr>
                <w:t xml:space="preserve"> (resultado == "Venceste</w:t>
              </w:r>
              <w:proofErr w:type="gramStart"/>
              <w:r w:rsidRPr="00433EEF">
                <w:rPr>
                  <w:rFonts w:ascii="Consolas" w:hAnsi="Consolas"/>
                  <w:sz w:val="20"/>
                  <w:szCs w:val="20"/>
                  <w:rPrChange w:id="1601" w:author="ayres major" w:date="2022-04-25T01:42:00Z">
                    <w:rPr/>
                  </w:rPrChange>
                </w:rPr>
                <w:t>"){</w:t>
              </w:r>
              <w:proofErr w:type="gramEnd"/>
            </w:ins>
          </w:p>
          <w:p w14:paraId="45458A41" w14:textId="77777777" w:rsidR="00433EEF" w:rsidRPr="00433EEF" w:rsidRDefault="00433EEF" w:rsidP="00433EEF">
            <w:pPr>
              <w:rPr>
                <w:ins w:id="1602" w:author="ayres major" w:date="2022-04-25T01:42:00Z"/>
                <w:rFonts w:ascii="Consolas" w:hAnsi="Consolas"/>
                <w:sz w:val="20"/>
                <w:szCs w:val="20"/>
                <w:rPrChange w:id="1603" w:author="ayres major" w:date="2022-04-25T01:42:00Z">
                  <w:rPr>
                    <w:ins w:id="1604" w:author="ayres major" w:date="2022-04-25T01:42:00Z"/>
                  </w:rPr>
                </w:rPrChange>
              </w:rPr>
            </w:pPr>
            <w:ins w:id="1605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606" w:author="ayres major" w:date="2022-04-25T01:42:00Z">
                    <w:rPr/>
                  </w:rPrChange>
                </w:rPr>
                <w:t xml:space="preserve">    </w:t>
              </w:r>
              <w:proofErr w:type="spellStart"/>
              <w:proofErr w:type="gramStart"/>
              <w:r w:rsidRPr="00433EEF">
                <w:rPr>
                  <w:rFonts w:ascii="Consolas" w:hAnsi="Consolas"/>
                  <w:sz w:val="20"/>
                  <w:szCs w:val="20"/>
                  <w:rPrChange w:id="1607" w:author="ayres major" w:date="2022-04-25T01:42:00Z">
                    <w:rPr/>
                  </w:rPrChange>
                </w:rPr>
                <w:t>win.style</w:t>
              </w:r>
              <w:proofErr w:type="gramEnd"/>
              <w:r w:rsidRPr="00433EEF">
                <w:rPr>
                  <w:rFonts w:ascii="Consolas" w:hAnsi="Consolas"/>
                  <w:sz w:val="20"/>
                  <w:szCs w:val="20"/>
                  <w:rPrChange w:id="1608" w:author="ayres major" w:date="2022-04-25T01:42:00Z">
                    <w:rPr/>
                  </w:rPrChange>
                </w:rPr>
                <w:t>.display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609" w:author="ayres major" w:date="2022-04-25T01:42:00Z">
                    <w:rPr/>
                  </w:rPrChange>
                </w:rPr>
                <w:t xml:space="preserve"> = '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610" w:author="ayres major" w:date="2022-04-25T01:42:00Z">
                    <w:rPr/>
                  </w:rPrChange>
                </w:rPr>
                <w:t>block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611" w:author="ayres major" w:date="2022-04-25T01:42:00Z">
                    <w:rPr/>
                  </w:rPrChange>
                </w:rPr>
                <w:t>'</w:t>
              </w:r>
            </w:ins>
          </w:p>
          <w:p w14:paraId="17D5AB38" w14:textId="77777777" w:rsidR="00433EEF" w:rsidRPr="00433EEF" w:rsidRDefault="00433EEF" w:rsidP="00433EEF">
            <w:pPr>
              <w:rPr>
                <w:ins w:id="1612" w:author="ayres major" w:date="2022-04-25T01:42:00Z"/>
                <w:rFonts w:ascii="Consolas" w:hAnsi="Consolas"/>
                <w:sz w:val="20"/>
                <w:szCs w:val="20"/>
                <w:rPrChange w:id="1613" w:author="ayres major" w:date="2022-04-25T01:42:00Z">
                  <w:rPr>
                    <w:ins w:id="1614" w:author="ayres major" w:date="2022-04-25T01:42:00Z"/>
                  </w:rPr>
                </w:rPrChange>
              </w:rPr>
            </w:pPr>
            <w:ins w:id="1615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616" w:author="ayres major" w:date="2022-04-25T01:42:00Z">
                    <w:rPr/>
                  </w:rPrChange>
                </w:rPr>
                <w:t xml:space="preserve">  </w:t>
              </w:r>
              <w:proofErr w:type="gramStart"/>
              <w:r w:rsidRPr="00433EEF">
                <w:rPr>
                  <w:rFonts w:ascii="Consolas" w:hAnsi="Consolas"/>
                  <w:sz w:val="20"/>
                  <w:szCs w:val="20"/>
                  <w:rPrChange w:id="1617" w:author="ayres major" w:date="2022-04-25T01:42:00Z">
                    <w:rPr/>
                  </w:rPrChange>
                </w:rPr>
                <w:t>}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618" w:author="ayres major" w:date="2022-04-25T01:42:00Z">
                    <w:rPr/>
                  </w:rPrChange>
                </w:rPr>
                <w:t>else</w:t>
              </w:r>
              <w:proofErr w:type="spellEnd"/>
              <w:proofErr w:type="gramEnd"/>
              <w:r w:rsidRPr="00433EEF">
                <w:rPr>
                  <w:rFonts w:ascii="Consolas" w:hAnsi="Consolas"/>
                  <w:sz w:val="20"/>
                  <w:szCs w:val="20"/>
                  <w:rPrChange w:id="1619" w:author="ayres major" w:date="2022-04-25T01:42:00Z">
                    <w:rPr/>
                  </w:rPrChange>
                </w:rPr>
                <w:t xml:space="preserve">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620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621" w:author="ayres major" w:date="2022-04-25T01:42:00Z">
                    <w:rPr/>
                  </w:rPrChange>
                </w:rPr>
                <w:t>(resultado == "Perdeste"){</w:t>
              </w:r>
            </w:ins>
          </w:p>
          <w:p w14:paraId="7B164162" w14:textId="77777777" w:rsidR="00433EEF" w:rsidRPr="00433EEF" w:rsidRDefault="00433EEF" w:rsidP="00433EEF">
            <w:pPr>
              <w:rPr>
                <w:ins w:id="1622" w:author="ayres major" w:date="2022-04-25T01:42:00Z"/>
                <w:rFonts w:ascii="Consolas" w:hAnsi="Consolas"/>
                <w:sz w:val="20"/>
                <w:szCs w:val="20"/>
                <w:rPrChange w:id="1623" w:author="ayres major" w:date="2022-04-25T01:42:00Z">
                  <w:rPr>
                    <w:ins w:id="1624" w:author="ayres major" w:date="2022-04-25T01:42:00Z"/>
                  </w:rPr>
                </w:rPrChange>
              </w:rPr>
            </w:pPr>
            <w:ins w:id="1625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626" w:author="ayres major" w:date="2022-04-25T01:42:00Z">
                    <w:rPr/>
                  </w:rPrChange>
                </w:rPr>
                <w:t xml:space="preserve">    </w:t>
              </w:r>
              <w:proofErr w:type="spellStart"/>
              <w:proofErr w:type="gramStart"/>
              <w:r w:rsidRPr="00433EEF">
                <w:rPr>
                  <w:rFonts w:ascii="Consolas" w:hAnsi="Consolas"/>
                  <w:sz w:val="20"/>
                  <w:szCs w:val="20"/>
                  <w:rPrChange w:id="1627" w:author="ayres major" w:date="2022-04-25T01:42:00Z">
                    <w:rPr/>
                  </w:rPrChange>
                </w:rPr>
                <w:t>fundo.style</w:t>
              </w:r>
              <w:proofErr w:type="gramEnd"/>
              <w:r w:rsidRPr="00433EEF">
                <w:rPr>
                  <w:rFonts w:ascii="Consolas" w:hAnsi="Consolas"/>
                  <w:sz w:val="20"/>
                  <w:szCs w:val="20"/>
                  <w:rPrChange w:id="1628" w:author="ayres major" w:date="2022-04-25T01:42:00Z">
                    <w:rPr/>
                  </w:rPrChange>
                </w:rPr>
                <w:t>.animation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629" w:author="ayres major" w:date="2022-04-25T01:42:00Z">
                    <w:rPr/>
                  </w:rPrChange>
                </w:rPr>
                <w:t xml:space="preserve"> = "derrota 1200ms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630" w:author="ayres major" w:date="2022-04-25T01:42:00Z">
                    <w:rPr/>
                  </w:rPrChange>
                </w:rPr>
                <w:t>forwards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631" w:author="ayres major" w:date="2022-04-25T01:42:00Z">
                    <w:rPr/>
                  </w:rPrChange>
                </w:rPr>
                <w:t>";</w:t>
              </w:r>
            </w:ins>
          </w:p>
          <w:p w14:paraId="1FD735BA" w14:textId="77777777" w:rsidR="00433EEF" w:rsidRPr="00433EEF" w:rsidRDefault="00433EEF" w:rsidP="00433EEF">
            <w:pPr>
              <w:rPr>
                <w:ins w:id="1632" w:author="ayres major" w:date="2022-04-25T01:42:00Z"/>
                <w:rFonts w:ascii="Consolas" w:hAnsi="Consolas"/>
                <w:sz w:val="20"/>
                <w:szCs w:val="20"/>
                <w:rPrChange w:id="1633" w:author="ayres major" w:date="2022-04-25T01:42:00Z">
                  <w:rPr>
                    <w:ins w:id="1634" w:author="ayres major" w:date="2022-04-25T01:42:00Z"/>
                  </w:rPr>
                </w:rPrChange>
              </w:rPr>
            </w:pPr>
            <w:ins w:id="1635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636" w:author="ayres major" w:date="2022-04-25T01:42:00Z">
                    <w:rPr/>
                  </w:rPrChange>
                </w:rPr>
                <w:t xml:space="preserve">  </w:t>
              </w:r>
              <w:proofErr w:type="gramStart"/>
              <w:r w:rsidRPr="00433EEF">
                <w:rPr>
                  <w:rFonts w:ascii="Consolas" w:hAnsi="Consolas"/>
                  <w:sz w:val="20"/>
                  <w:szCs w:val="20"/>
                  <w:rPrChange w:id="1637" w:author="ayres major" w:date="2022-04-25T01:42:00Z">
                    <w:rPr/>
                  </w:rPrChange>
                </w:rPr>
                <w:t>}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638" w:author="ayres major" w:date="2022-04-25T01:42:00Z">
                    <w:rPr/>
                  </w:rPrChange>
                </w:rPr>
                <w:t>else</w:t>
              </w:r>
              <w:proofErr w:type="spellEnd"/>
              <w:proofErr w:type="gramEnd"/>
              <w:r w:rsidRPr="00433EEF">
                <w:rPr>
                  <w:rFonts w:ascii="Consolas" w:hAnsi="Consolas"/>
                  <w:sz w:val="20"/>
                  <w:szCs w:val="20"/>
                  <w:rPrChange w:id="1639" w:author="ayres major" w:date="2022-04-25T01:42:00Z">
                    <w:rPr/>
                  </w:rPrChange>
                </w:rPr>
                <w:t>{</w:t>
              </w:r>
            </w:ins>
          </w:p>
          <w:p w14:paraId="1E34F46B" w14:textId="77777777" w:rsidR="00433EEF" w:rsidRPr="00433EEF" w:rsidRDefault="00433EEF" w:rsidP="00433EEF">
            <w:pPr>
              <w:rPr>
                <w:ins w:id="1640" w:author="ayres major" w:date="2022-04-25T01:42:00Z"/>
                <w:rFonts w:ascii="Consolas" w:hAnsi="Consolas"/>
                <w:sz w:val="20"/>
                <w:szCs w:val="20"/>
                <w:rPrChange w:id="1641" w:author="ayres major" w:date="2022-04-25T01:42:00Z">
                  <w:rPr>
                    <w:ins w:id="1642" w:author="ayres major" w:date="2022-04-25T01:42:00Z"/>
                  </w:rPr>
                </w:rPrChange>
              </w:rPr>
            </w:pPr>
            <w:ins w:id="1643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644" w:author="ayres major" w:date="2022-04-25T01:42:00Z">
                    <w:rPr/>
                  </w:rPrChange>
                </w:rPr>
                <w:t xml:space="preserve">    </w:t>
              </w:r>
              <w:proofErr w:type="spellStart"/>
              <w:proofErr w:type="gramStart"/>
              <w:r w:rsidRPr="00433EEF">
                <w:rPr>
                  <w:rFonts w:ascii="Consolas" w:hAnsi="Consolas"/>
                  <w:sz w:val="20"/>
                  <w:szCs w:val="20"/>
                  <w:rPrChange w:id="1645" w:author="ayres major" w:date="2022-04-25T01:42:00Z">
                    <w:rPr/>
                  </w:rPrChange>
                </w:rPr>
                <w:t>fundo.style</w:t>
              </w:r>
              <w:proofErr w:type="gramEnd"/>
              <w:r w:rsidRPr="00433EEF">
                <w:rPr>
                  <w:rFonts w:ascii="Consolas" w:hAnsi="Consolas"/>
                  <w:sz w:val="20"/>
                  <w:szCs w:val="20"/>
                  <w:rPrChange w:id="1646" w:author="ayres major" w:date="2022-04-25T01:42:00Z">
                    <w:rPr/>
                  </w:rPrChange>
                </w:rPr>
                <w:t>.animation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647" w:author="ayres major" w:date="2022-04-25T01:42:00Z">
                    <w:rPr/>
                  </w:rPrChange>
                </w:rPr>
                <w:t xml:space="preserve"> = "empate 1200ms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648" w:author="ayres major" w:date="2022-04-25T01:42:00Z">
                    <w:rPr/>
                  </w:rPrChange>
                </w:rPr>
                <w:t>forwards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649" w:author="ayres major" w:date="2022-04-25T01:42:00Z">
                    <w:rPr/>
                  </w:rPrChange>
                </w:rPr>
                <w:t>";</w:t>
              </w:r>
            </w:ins>
          </w:p>
          <w:p w14:paraId="70916A29" w14:textId="77777777" w:rsidR="00433EEF" w:rsidRPr="00433EEF" w:rsidRDefault="00433EEF" w:rsidP="00433EEF">
            <w:pPr>
              <w:rPr>
                <w:ins w:id="1650" w:author="ayres major" w:date="2022-04-25T01:42:00Z"/>
                <w:rFonts w:ascii="Consolas" w:hAnsi="Consolas"/>
                <w:sz w:val="20"/>
                <w:szCs w:val="20"/>
                <w:rPrChange w:id="1651" w:author="ayres major" w:date="2022-04-25T01:42:00Z">
                  <w:rPr>
                    <w:ins w:id="1652" w:author="ayres major" w:date="2022-04-25T01:42:00Z"/>
                  </w:rPr>
                </w:rPrChange>
              </w:rPr>
            </w:pPr>
            <w:ins w:id="1653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654" w:author="ayres major" w:date="2022-04-25T01:42:00Z">
                    <w:rPr/>
                  </w:rPrChange>
                </w:rPr>
                <w:t xml:space="preserve">  }</w:t>
              </w:r>
            </w:ins>
          </w:p>
          <w:p w14:paraId="15A29711" w14:textId="77777777" w:rsidR="00433EEF" w:rsidRPr="00433EEF" w:rsidRDefault="00433EEF" w:rsidP="00433EEF">
            <w:pPr>
              <w:rPr>
                <w:ins w:id="1655" w:author="ayres major" w:date="2022-04-25T01:42:00Z"/>
                <w:rFonts w:ascii="Consolas" w:hAnsi="Consolas"/>
                <w:sz w:val="20"/>
                <w:szCs w:val="20"/>
                <w:rPrChange w:id="1656" w:author="ayres major" w:date="2022-04-25T01:42:00Z">
                  <w:rPr>
                    <w:ins w:id="1657" w:author="ayres major" w:date="2022-04-25T01:42:00Z"/>
                  </w:rPr>
                </w:rPrChange>
              </w:rPr>
            </w:pPr>
            <w:ins w:id="1658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659" w:author="ayres major" w:date="2022-04-25T01:42:00Z">
                    <w:rPr/>
                  </w:rPrChange>
                </w:rPr>
                <w:t xml:space="preserve">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660" w:author="ayres major" w:date="2022-04-25T01:42:00Z">
                    <w:rPr/>
                  </w:rPrChange>
                </w:rPr>
                <w:t>let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661" w:author="ayres major" w:date="2022-04-25T01:42:00Z">
                    <w:rPr/>
                  </w:rPrChange>
                </w:rPr>
                <w:t xml:space="preserve">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662" w:author="ayres major" w:date="2022-04-25T01:42:00Z">
                    <w:rPr/>
                  </w:rPrChange>
                </w:rPr>
                <w:t>styles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663" w:author="ayres major" w:date="2022-04-25T01:42:00Z">
                    <w:rPr/>
                  </w:rPrChange>
                </w:rPr>
                <w:t xml:space="preserve"> = {</w:t>
              </w:r>
            </w:ins>
          </w:p>
          <w:p w14:paraId="198A1782" w14:textId="77777777" w:rsidR="00433EEF" w:rsidRPr="00433EEF" w:rsidRDefault="00433EEF" w:rsidP="00433EEF">
            <w:pPr>
              <w:rPr>
                <w:ins w:id="1664" w:author="ayres major" w:date="2022-04-25T01:42:00Z"/>
                <w:rFonts w:ascii="Consolas" w:hAnsi="Consolas"/>
                <w:sz w:val="20"/>
                <w:szCs w:val="20"/>
                <w:rPrChange w:id="1665" w:author="ayres major" w:date="2022-04-25T01:42:00Z">
                  <w:rPr>
                    <w:ins w:id="1666" w:author="ayres major" w:date="2022-04-25T01:42:00Z"/>
                  </w:rPr>
                </w:rPrChange>
              </w:rPr>
            </w:pPr>
            <w:ins w:id="1667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668" w:author="ayres major" w:date="2022-04-25T01:42:00Z">
                    <w:rPr/>
                  </w:rPrChange>
                </w:rPr>
                <w:t xml:space="preserve">  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669" w:author="ayres major" w:date="2022-04-25T01:42:00Z">
                    <w:rPr/>
                  </w:rPrChange>
                </w:rPr>
                <w:t>transition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670" w:author="ayres major" w:date="2022-04-25T01:42:00Z">
                    <w:rPr/>
                  </w:rPrChange>
                </w:rPr>
                <w:t>: "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671" w:author="ayres major" w:date="2022-04-25T01:42:00Z">
                    <w:rPr/>
                  </w:rPrChange>
                </w:rPr>
                <w:t>all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672" w:author="ayres major" w:date="2022-04-25T01:42:00Z">
                    <w:rPr/>
                  </w:rPrChange>
                </w:rPr>
                <w:t xml:space="preserve"> 1s",</w:t>
              </w:r>
            </w:ins>
          </w:p>
          <w:p w14:paraId="61B48FC5" w14:textId="77777777" w:rsidR="00433EEF" w:rsidRPr="00433EEF" w:rsidRDefault="00433EEF" w:rsidP="00433EEF">
            <w:pPr>
              <w:rPr>
                <w:ins w:id="1673" w:author="ayres major" w:date="2022-04-25T01:42:00Z"/>
                <w:rFonts w:ascii="Consolas" w:hAnsi="Consolas"/>
                <w:sz w:val="20"/>
                <w:szCs w:val="20"/>
                <w:rPrChange w:id="1674" w:author="ayres major" w:date="2022-04-25T01:42:00Z">
                  <w:rPr>
                    <w:ins w:id="1675" w:author="ayres major" w:date="2022-04-25T01:42:00Z"/>
                  </w:rPr>
                </w:rPrChange>
              </w:rPr>
            </w:pPr>
            <w:ins w:id="1676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677" w:author="ayres major" w:date="2022-04-25T01:42:00Z">
                    <w:rPr/>
                  </w:rPrChange>
                </w:rPr>
                <w:t xml:space="preserve">    top: "110px"</w:t>
              </w:r>
            </w:ins>
          </w:p>
          <w:p w14:paraId="66FC6596" w14:textId="77777777" w:rsidR="00433EEF" w:rsidRPr="00433EEF" w:rsidRDefault="00433EEF" w:rsidP="00433EEF">
            <w:pPr>
              <w:rPr>
                <w:ins w:id="1678" w:author="ayres major" w:date="2022-04-25T01:42:00Z"/>
                <w:rFonts w:ascii="Consolas" w:hAnsi="Consolas"/>
                <w:sz w:val="20"/>
                <w:szCs w:val="20"/>
                <w:rPrChange w:id="1679" w:author="ayres major" w:date="2022-04-25T01:42:00Z">
                  <w:rPr>
                    <w:ins w:id="1680" w:author="ayres major" w:date="2022-04-25T01:42:00Z"/>
                  </w:rPr>
                </w:rPrChange>
              </w:rPr>
            </w:pPr>
            <w:ins w:id="1681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682" w:author="ayres major" w:date="2022-04-25T01:42:00Z">
                    <w:rPr/>
                  </w:rPrChange>
                </w:rPr>
                <w:t xml:space="preserve">  };</w:t>
              </w:r>
            </w:ins>
          </w:p>
          <w:p w14:paraId="7BD21058" w14:textId="77777777" w:rsidR="00433EEF" w:rsidRPr="00433EEF" w:rsidRDefault="00433EEF" w:rsidP="00433EEF">
            <w:pPr>
              <w:rPr>
                <w:ins w:id="1683" w:author="ayres major" w:date="2022-04-25T01:42:00Z"/>
                <w:rFonts w:ascii="Consolas" w:hAnsi="Consolas"/>
                <w:sz w:val="20"/>
                <w:szCs w:val="20"/>
                <w:rPrChange w:id="1684" w:author="ayres major" w:date="2022-04-25T01:42:00Z">
                  <w:rPr>
                    <w:ins w:id="1685" w:author="ayres major" w:date="2022-04-25T01:42:00Z"/>
                  </w:rPr>
                </w:rPrChange>
              </w:rPr>
            </w:pPr>
            <w:ins w:id="1686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687" w:author="ayres major" w:date="2022-04-25T01:42:00Z">
                    <w:rPr/>
                  </w:rPrChange>
                </w:rPr>
                <w:t xml:space="preserve">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688" w:author="ayres major" w:date="2022-04-25T01:42:00Z">
                    <w:rPr/>
                  </w:rPrChange>
                </w:rPr>
                <w:t>Object.assign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689" w:author="ayres major" w:date="2022-04-25T01:42:00Z">
                    <w:rPr/>
                  </w:rPrChange>
                </w:rPr>
                <w:t>(</w:t>
              </w:r>
              <w:proofErr w:type="spellStart"/>
              <w:proofErr w:type="gramStart"/>
              <w:r w:rsidRPr="00433EEF">
                <w:rPr>
                  <w:rFonts w:ascii="Consolas" w:hAnsi="Consolas"/>
                  <w:sz w:val="20"/>
                  <w:szCs w:val="20"/>
                  <w:rPrChange w:id="1690" w:author="ayres major" w:date="2022-04-25T01:42:00Z">
                    <w:rPr/>
                  </w:rPrChange>
                </w:rPr>
                <w:t>intrucoes.style</w:t>
              </w:r>
              <w:proofErr w:type="spellEnd"/>
              <w:proofErr w:type="gramEnd"/>
              <w:r w:rsidRPr="00433EEF">
                <w:rPr>
                  <w:rFonts w:ascii="Consolas" w:hAnsi="Consolas"/>
                  <w:sz w:val="20"/>
                  <w:szCs w:val="20"/>
                  <w:rPrChange w:id="1691" w:author="ayres major" w:date="2022-04-25T01:42:00Z">
                    <w:rPr/>
                  </w:rPrChange>
                </w:rPr>
                <w:t xml:space="preserve">,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692" w:author="ayres major" w:date="2022-04-25T01:42:00Z">
                    <w:rPr/>
                  </w:rPrChange>
                </w:rPr>
                <w:t>styles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693" w:author="ayres major" w:date="2022-04-25T01:42:00Z">
                    <w:rPr/>
                  </w:rPrChange>
                </w:rPr>
                <w:t>);</w:t>
              </w:r>
            </w:ins>
          </w:p>
          <w:p w14:paraId="44C9EC8A" w14:textId="77777777" w:rsidR="00433EEF" w:rsidRPr="00433EEF" w:rsidRDefault="00433EEF" w:rsidP="00433EEF">
            <w:pPr>
              <w:rPr>
                <w:ins w:id="1694" w:author="ayres major" w:date="2022-04-25T01:42:00Z"/>
                <w:rFonts w:ascii="Consolas" w:hAnsi="Consolas"/>
                <w:sz w:val="20"/>
                <w:szCs w:val="20"/>
                <w:rPrChange w:id="1695" w:author="ayres major" w:date="2022-04-25T01:42:00Z">
                  <w:rPr>
                    <w:ins w:id="1696" w:author="ayres major" w:date="2022-04-25T01:42:00Z"/>
                  </w:rPr>
                </w:rPrChange>
              </w:rPr>
            </w:pPr>
            <w:ins w:id="1697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698" w:author="ayres major" w:date="2022-04-25T01:42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433EEF">
                <w:rPr>
                  <w:rFonts w:ascii="Consolas" w:hAnsi="Consolas"/>
                  <w:sz w:val="20"/>
                  <w:szCs w:val="20"/>
                  <w:rPrChange w:id="1699" w:author="ayres major" w:date="2022-04-25T01:42:00Z">
                    <w:rPr/>
                  </w:rPrChange>
                </w:rPr>
                <w:t>intrucoes.innerHTML</w:t>
              </w:r>
              <w:proofErr w:type="spellEnd"/>
              <w:proofErr w:type="gramEnd"/>
              <w:r w:rsidRPr="00433EEF">
                <w:rPr>
                  <w:rFonts w:ascii="Consolas" w:hAnsi="Consolas"/>
                  <w:sz w:val="20"/>
                  <w:szCs w:val="20"/>
                  <w:rPrChange w:id="1700" w:author="ayres major" w:date="2022-04-25T01:42:00Z">
                    <w:rPr/>
                  </w:rPrChange>
                </w:rPr>
                <w:t xml:space="preserve"> = `${resultado}, o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701" w:author="ayres major" w:date="2022-04-25T01:42:00Z">
                    <w:rPr/>
                  </w:rPrChange>
                </w:rPr>
                <w:t>Jokenpo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702" w:author="ayres major" w:date="2022-04-25T01:42:00Z">
                    <w:rPr/>
                  </w:rPrChange>
                </w:rPr>
                <w:t xml:space="preserve"> jogou ${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703" w:author="ayres major" w:date="2022-04-25T01:42:00Z">
                    <w:rPr/>
                  </w:rPrChange>
                </w:rPr>
                <w:t>rescomp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704" w:author="ayres major" w:date="2022-04-25T01:42:00Z">
                    <w:rPr/>
                  </w:rPrChange>
                </w:rPr>
                <w:t>}`;</w:t>
              </w:r>
            </w:ins>
          </w:p>
          <w:p w14:paraId="61649C8D" w14:textId="11844B9E" w:rsidR="00433EEF" w:rsidRDefault="00433EEF" w:rsidP="00433EEF">
            <w:pPr>
              <w:rPr>
                <w:ins w:id="1705" w:author="ayres major" w:date="2022-04-25T01:41:00Z"/>
              </w:rPr>
            </w:pPr>
            <w:ins w:id="1706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707" w:author="ayres major" w:date="2022-04-25T01:42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433EEF">
                <w:rPr>
                  <w:rFonts w:ascii="Consolas" w:hAnsi="Consolas"/>
                  <w:sz w:val="20"/>
                  <w:szCs w:val="20"/>
                  <w:rPrChange w:id="1708" w:author="ayres major" w:date="2022-04-25T01:42:00Z">
                    <w:rPr/>
                  </w:rPrChange>
                </w:rPr>
                <w:t>document.querySelector</w:t>
              </w:r>
              <w:proofErr w:type="spellEnd"/>
              <w:proofErr w:type="gramEnd"/>
              <w:r w:rsidRPr="00433EEF">
                <w:rPr>
                  <w:rFonts w:ascii="Consolas" w:hAnsi="Consolas"/>
                  <w:sz w:val="20"/>
                  <w:szCs w:val="20"/>
                  <w:rPrChange w:id="1709" w:author="ayres major" w:date="2022-04-25T01:42:00Z">
                    <w:rPr/>
                  </w:rPrChange>
                </w:rPr>
                <w:t>('.button-49').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710" w:author="ayres major" w:date="2022-04-25T01:42:00Z">
                    <w:rPr/>
                  </w:rPrChange>
                </w:rPr>
                <w:t>style.visibility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711" w:author="ayres major" w:date="2022-04-25T01:42:00Z">
                    <w:rPr/>
                  </w:rPrChange>
                </w:rPr>
                <w:t xml:space="preserve"> = '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712" w:author="ayres major" w:date="2022-04-25T01:42:00Z">
                    <w:rPr/>
                  </w:rPrChange>
                </w:rPr>
                <w:t>visible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713" w:author="ayres major" w:date="2022-04-25T01:42:00Z">
                    <w:rPr/>
                  </w:rPrChange>
                </w:rPr>
                <w:t>';</w:t>
              </w:r>
            </w:ins>
          </w:p>
        </w:tc>
      </w:tr>
    </w:tbl>
    <w:p w14:paraId="27211A50" w14:textId="77777777" w:rsidR="00433EEF" w:rsidRDefault="00433EEF" w:rsidP="00B44411">
      <w:pPr>
        <w:rPr>
          <w:ins w:id="1714" w:author="ayres major" w:date="2022-04-24T23:21:00Z"/>
        </w:rPr>
        <w:pPrChange w:id="1715" w:author="ayres major" w:date="2022-04-25T00:47:00Z">
          <w:pPr/>
        </w:pPrChange>
      </w:pPr>
    </w:p>
    <w:p w14:paraId="68DE8DE3" w14:textId="77777777" w:rsidR="007D274F" w:rsidRPr="00E42841" w:rsidRDefault="007D274F" w:rsidP="00094947">
      <w:pPr>
        <w:rPr>
          <w:rPrChange w:id="1716" w:author="ayres major" w:date="2022-04-24T22:34:00Z">
            <w:rPr/>
          </w:rPrChange>
        </w:rPr>
        <w:pPrChange w:id="1717" w:author="ayres major" w:date="2022-04-24T21:40:00Z">
          <w:pPr/>
        </w:pPrChange>
      </w:pPr>
    </w:p>
    <w:p w14:paraId="2900F81F" w14:textId="77777777" w:rsidR="00DF0C15" w:rsidRPr="008A5E87" w:rsidRDefault="00DF0C15" w:rsidP="008A5E87"/>
    <w:p w14:paraId="56384B6D" w14:textId="45192A55" w:rsidR="00B6416E" w:rsidRDefault="00B6416E" w:rsidP="008B328F">
      <w:pPr>
        <w:pStyle w:val="Ttulo2"/>
      </w:pPr>
      <w:bookmarkStart w:id="1718" w:name="_Toc101646664"/>
      <w:r>
        <w:lastRenderedPageBreak/>
        <w:t>Lista de Material</w:t>
      </w:r>
      <w:bookmarkEnd w:id="1718"/>
    </w:p>
    <w:p w14:paraId="7179CB3A" w14:textId="77777777" w:rsidR="009533CA" w:rsidRPr="009533CA" w:rsidRDefault="009533CA" w:rsidP="009533CA"/>
    <w:tbl>
      <w:tblPr>
        <w:tblStyle w:val="TabelacomGrelha"/>
        <w:tblW w:w="7278" w:type="dxa"/>
        <w:tblInd w:w="514" w:type="dxa"/>
        <w:tblLook w:val="04A0" w:firstRow="1" w:lastRow="0" w:firstColumn="1" w:lastColumn="0" w:noHBand="0" w:noVBand="1"/>
      </w:tblPr>
      <w:tblGrid>
        <w:gridCol w:w="4174"/>
        <w:gridCol w:w="3104"/>
      </w:tblGrid>
      <w:tr w:rsidR="00C833B0" w14:paraId="4856295E" w14:textId="77777777" w:rsidTr="009533CA">
        <w:tc>
          <w:tcPr>
            <w:tcW w:w="4530" w:type="dxa"/>
            <w:vAlign w:val="center"/>
          </w:tcPr>
          <w:p w14:paraId="59EF9217" w14:textId="1D8DCE5E" w:rsidR="00C833B0" w:rsidRDefault="00C833B0" w:rsidP="003F4EAD">
            <w:pPr>
              <w:jc w:val="left"/>
            </w:pPr>
            <w:r w:rsidRPr="00C833B0">
              <w:t xml:space="preserve">Portátil ACER Aspire 5 A515-55-59D1 (15.6'' - Intel Core i5-1035G1 - RAM: 8 GB - 512 GB SSD </w:t>
            </w:r>
            <w:proofErr w:type="spellStart"/>
            <w:r w:rsidRPr="00C833B0">
              <w:t>PCIe</w:t>
            </w:r>
            <w:proofErr w:type="spellEnd"/>
            <w:r w:rsidRPr="00C833B0">
              <w:t xml:space="preserve"> - Intel UHD </w:t>
            </w:r>
            <w:proofErr w:type="spellStart"/>
            <w:r w:rsidRPr="00C833B0">
              <w:t>Graphics</w:t>
            </w:r>
            <w:proofErr w:type="spellEnd"/>
            <w:r w:rsidRPr="00C833B0">
              <w:t>)</w:t>
            </w:r>
          </w:p>
        </w:tc>
        <w:tc>
          <w:tcPr>
            <w:tcW w:w="2748" w:type="dxa"/>
            <w:vAlign w:val="center"/>
          </w:tcPr>
          <w:p w14:paraId="56C46B53" w14:textId="16931B8F" w:rsidR="00C833B0" w:rsidRDefault="00C833B0" w:rsidP="00C833B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B2A64E" wp14:editId="0FCA8EF3">
                  <wp:extent cx="1834243" cy="1375784"/>
                  <wp:effectExtent l="0" t="0" r="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0810" cy="1403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638FCE" w14:textId="77777777" w:rsidR="00C833B0" w:rsidRPr="00C833B0" w:rsidRDefault="00C833B0" w:rsidP="00C833B0"/>
    <w:p w14:paraId="3761FC4F" w14:textId="688A7D4A" w:rsidR="009533CA" w:rsidDel="00AE1AC7" w:rsidRDefault="003F4EAD" w:rsidP="009533CA">
      <w:pPr>
        <w:pStyle w:val="Ttulo2"/>
        <w:rPr>
          <w:del w:id="1719" w:author="ayres major" w:date="2022-04-24T22:45:00Z"/>
        </w:rPr>
      </w:pPr>
      <w:bookmarkStart w:id="1720" w:name="_Toc101646665"/>
      <w:r>
        <w:t>Lista de ferramentas</w:t>
      </w:r>
      <w:bookmarkEnd w:id="1720"/>
    </w:p>
    <w:p w14:paraId="23F55BD2" w14:textId="77777777" w:rsidR="00EC6BA9" w:rsidRPr="00EC6BA9" w:rsidRDefault="00EC6BA9" w:rsidP="00EC6BA9">
      <w:pPr>
        <w:pStyle w:val="Ttulo2"/>
        <w:pPrChange w:id="1721" w:author="ayres major" w:date="2022-04-24T22:45:00Z">
          <w:pPr/>
        </w:pPrChange>
      </w:pPr>
    </w:p>
    <w:tbl>
      <w:tblPr>
        <w:tblStyle w:val="TabelacomGrelha"/>
        <w:tblW w:w="0" w:type="auto"/>
        <w:tblInd w:w="562" w:type="dxa"/>
        <w:tblLook w:val="04A0" w:firstRow="1" w:lastRow="0" w:firstColumn="1" w:lastColumn="0" w:noHBand="0" w:noVBand="1"/>
      </w:tblPr>
      <w:tblGrid>
        <w:gridCol w:w="3968"/>
        <w:gridCol w:w="2411"/>
      </w:tblGrid>
      <w:tr w:rsidR="002225C0" w14:paraId="1A8431D9" w14:textId="77777777" w:rsidTr="00342707">
        <w:tc>
          <w:tcPr>
            <w:tcW w:w="3968" w:type="dxa"/>
            <w:vAlign w:val="center"/>
          </w:tcPr>
          <w:p w14:paraId="4BC81327" w14:textId="6F047A82" w:rsidR="003F4EAD" w:rsidRDefault="003F4EAD" w:rsidP="003F4EAD">
            <w:pPr>
              <w:jc w:val="left"/>
            </w:pPr>
            <w:r>
              <w:t>Visu</w:t>
            </w:r>
            <w:r w:rsidR="004D6D40">
              <w:t xml:space="preserve">al </w:t>
            </w:r>
            <w:proofErr w:type="spellStart"/>
            <w:r w:rsidR="004D6D40">
              <w:t>Studio</w:t>
            </w:r>
            <w:proofErr w:type="spellEnd"/>
            <w:r w:rsidR="004D6D40">
              <w:t xml:space="preserve"> </w:t>
            </w:r>
            <w:proofErr w:type="spellStart"/>
            <w:r w:rsidR="004D6D40">
              <w:t>Code</w:t>
            </w:r>
            <w:proofErr w:type="spellEnd"/>
          </w:p>
        </w:tc>
        <w:tc>
          <w:tcPr>
            <w:tcW w:w="2411" w:type="dxa"/>
            <w:vAlign w:val="center"/>
          </w:tcPr>
          <w:p w14:paraId="559399E8" w14:textId="3E03152C" w:rsidR="003F4EAD" w:rsidRDefault="003C6D30" w:rsidP="0034270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372CF1" wp14:editId="755AC03F">
                  <wp:extent cx="510540" cy="510540"/>
                  <wp:effectExtent l="0" t="0" r="3810" b="381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" cy="51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12E1FC3" w14:textId="77777777" w:rsidTr="009533CA">
        <w:tc>
          <w:tcPr>
            <w:tcW w:w="3968" w:type="dxa"/>
            <w:vAlign w:val="center"/>
          </w:tcPr>
          <w:p w14:paraId="5C792021" w14:textId="6AED0F0C" w:rsidR="003F4EAD" w:rsidRDefault="004D6D40" w:rsidP="009533CA">
            <w:pPr>
              <w:jc w:val="left"/>
            </w:pPr>
            <w:r>
              <w:t xml:space="preserve">GNU </w:t>
            </w:r>
            <w:proofErr w:type="spellStart"/>
            <w:r>
              <w:t>Image</w:t>
            </w:r>
            <w:proofErr w:type="spellEnd"/>
            <w:r>
              <w:t xml:space="preserve"> </w:t>
            </w:r>
            <w:proofErr w:type="spellStart"/>
            <w:r>
              <w:t>Manipulation</w:t>
            </w:r>
            <w:proofErr w:type="spellEnd"/>
            <w:r>
              <w:t xml:space="preserve"> </w:t>
            </w:r>
            <w:proofErr w:type="spellStart"/>
            <w:r>
              <w:t>Program</w:t>
            </w:r>
            <w:proofErr w:type="spellEnd"/>
          </w:p>
        </w:tc>
        <w:tc>
          <w:tcPr>
            <w:tcW w:w="2411" w:type="dxa"/>
            <w:vAlign w:val="center"/>
          </w:tcPr>
          <w:p w14:paraId="2DD28B13" w14:textId="1B94EABE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17B525" wp14:editId="10B93AAC">
                  <wp:extent cx="640080" cy="640080"/>
                  <wp:effectExtent l="0" t="0" r="7620" b="0"/>
                  <wp:docPr id="13" name="Imagem 13" descr="GI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I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2FF7F1C" w14:textId="77777777" w:rsidTr="009533CA">
        <w:tc>
          <w:tcPr>
            <w:tcW w:w="3968" w:type="dxa"/>
            <w:vAlign w:val="center"/>
          </w:tcPr>
          <w:p w14:paraId="618536BB" w14:textId="04AA2631" w:rsidR="003F4EAD" w:rsidRDefault="004D6D40" w:rsidP="009533CA">
            <w:pPr>
              <w:jc w:val="left"/>
            </w:pPr>
            <w:r>
              <w:t>PowerPoint</w:t>
            </w:r>
          </w:p>
        </w:tc>
        <w:tc>
          <w:tcPr>
            <w:tcW w:w="2411" w:type="dxa"/>
            <w:vAlign w:val="center"/>
          </w:tcPr>
          <w:p w14:paraId="4E919B4C" w14:textId="347716B7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9D50CF" wp14:editId="7317E794">
                  <wp:extent cx="545841" cy="495300"/>
                  <wp:effectExtent l="0" t="0" r="6985" b="0"/>
                  <wp:docPr id="14" name="Imagem 14" descr="Logo Microsoft PowerPoint – Logos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ogo Microsoft PowerPoint – Logos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backgroundRemoval t="10000" b="90000" l="10000" r="90000">
                                        <a14:foregroundMark x1="31563" y1="46250" x2="45234" y2="46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40" t="11368" r="26131" b="11800"/>
                          <a:stretch/>
                        </pic:blipFill>
                        <pic:spPr bwMode="auto">
                          <a:xfrm>
                            <a:off x="0" y="0"/>
                            <a:ext cx="560910" cy="508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69E0DC1" w14:textId="77777777" w:rsidTr="009533CA">
        <w:tc>
          <w:tcPr>
            <w:tcW w:w="3968" w:type="dxa"/>
            <w:vAlign w:val="center"/>
          </w:tcPr>
          <w:p w14:paraId="5EBC4078" w14:textId="73861823" w:rsidR="003F4EAD" w:rsidRDefault="004D6D40" w:rsidP="009533CA">
            <w:pPr>
              <w:jc w:val="left"/>
            </w:pPr>
            <w:r>
              <w:t>Git</w:t>
            </w:r>
            <w:r w:rsidR="007F4F28">
              <w:t>Hub Desktop</w:t>
            </w:r>
          </w:p>
        </w:tc>
        <w:tc>
          <w:tcPr>
            <w:tcW w:w="2411" w:type="dxa"/>
            <w:vAlign w:val="center"/>
          </w:tcPr>
          <w:p w14:paraId="770219A0" w14:textId="45FF95B6" w:rsidR="003F4EAD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7E0159" wp14:editId="53870C7D">
                  <wp:extent cx="594705" cy="65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2" r="4887"/>
                          <a:stretch/>
                        </pic:blipFill>
                        <pic:spPr bwMode="auto">
                          <a:xfrm>
                            <a:off x="0" y="0"/>
                            <a:ext cx="602477" cy="663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1D94EE3" w14:textId="77777777" w:rsidTr="009533CA">
        <w:tc>
          <w:tcPr>
            <w:tcW w:w="3968" w:type="dxa"/>
            <w:vAlign w:val="center"/>
          </w:tcPr>
          <w:p w14:paraId="4F2FC916" w14:textId="76D9F4C7" w:rsidR="004D6D40" w:rsidRDefault="004D6D40" w:rsidP="009533CA">
            <w:pPr>
              <w:jc w:val="left"/>
            </w:pPr>
            <w:proofErr w:type="spellStart"/>
            <w:r>
              <w:t>Git</w:t>
            </w:r>
            <w:r w:rsidR="007F4F28">
              <w:t>Bash</w:t>
            </w:r>
            <w:proofErr w:type="spellEnd"/>
          </w:p>
        </w:tc>
        <w:tc>
          <w:tcPr>
            <w:tcW w:w="2411" w:type="dxa"/>
            <w:vAlign w:val="center"/>
          </w:tcPr>
          <w:p w14:paraId="77423432" w14:textId="76232B58" w:rsidR="004D6D40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9DE996" wp14:editId="60001F54">
                  <wp:extent cx="567012" cy="548640"/>
                  <wp:effectExtent l="0" t="0" r="5080" b="381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954" cy="5640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5D7CA97" w14:textId="77777777" w:rsidTr="009533CA">
        <w:tc>
          <w:tcPr>
            <w:tcW w:w="3968" w:type="dxa"/>
            <w:vAlign w:val="center"/>
          </w:tcPr>
          <w:p w14:paraId="55667AA5" w14:textId="4493E417" w:rsidR="007F4F28" w:rsidRDefault="007F4F28" w:rsidP="009533CA">
            <w:pPr>
              <w:jc w:val="left"/>
            </w:pPr>
            <w:r>
              <w:t>Node.js</w:t>
            </w:r>
          </w:p>
        </w:tc>
        <w:tc>
          <w:tcPr>
            <w:tcW w:w="2411" w:type="dxa"/>
            <w:vAlign w:val="center"/>
          </w:tcPr>
          <w:p w14:paraId="577BDCF0" w14:textId="18B0B80E" w:rsidR="007F4F28" w:rsidRDefault="001146C2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7FD8F1" wp14:editId="0BAC48EF">
                  <wp:extent cx="435302" cy="510540"/>
                  <wp:effectExtent l="0" t="0" r="3175" b="3810"/>
                  <wp:docPr id="19" name="Imagem 19" descr="Node.js news and podcasts for developers |&gt; Changelo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Node.js news and podcasts for developers |&gt; Changelo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55" t="9056" r="15085" b="8542"/>
                          <a:stretch/>
                        </pic:blipFill>
                        <pic:spPr bwMode="auto">
                          <a:xfrm>
                            <a:off x="0" y="0"/>
                            <a:ext cx="448146" cy="525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FFE3324" w14:textId="77777777" w:rsidTr="009533CA">
        <w:tc>
          <w:tcPr>
            <w:tcW w:w="3968" w:type="dxa"/>
            <w:vAlign w:val="center"/>
          </w:tcPr>
          <w:p w14:paraId="58429336" w14:textId="553C73FC" w:rsidR="007F4F28" w:rsidRDefault="003C6D30" w:rsidP="009533CA">
            <w:pPr>
              <w:jc w:val="left"/>
            </w:pPr>
            <w:r>
              <w:t>Opera GX</w:t>
            </w:r>
          </w:p>
        </w:tc>
        <w:tc>
          <w:tcPr>
            <w:tcW w:w="2411" w:type="dxa"/>
            <w:vAlign w:val="center"/>
          </w:tcPr>
          <w:p w14:paraId="0D166A71" w14:textId="519ED1F0" w:rsidR="007F4F28" w:rsidRDefault="005570E3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0629DB" wp14:editId="59543771">
                  <wp:extent cx="487680" cy="487680"/>
                  <wp:effectExtent l="0" t="0" r="7620" b="762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672" cy="496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1A1D9868" w14:textId="77777777" w:rsidTr="009533CA">
        <w:tc>
          <w:tcPr>
            <w:tcW w:w="3968" w:type="dxa"/>
            <w:vAlign w:val="center"/>
          </w:tcPr>
          <w:p w14:paraId="35F88535" w14:textId="2FB47832" w:rsidR="007F4F28" w:rsidRDefault="003C6D30" w:rsidP="009533CA">
            <w:pPr>
              <w:jc w:val="left"/>
            </w:pPr>
            <w:r>
              <w:t>Google Chrome</w:t>
            </w:r>
          </w:p>
        </w:tc>
        <w:tc>
          <w:tcPr>
            <w:tcW w:w="2411" w:type="dxa"/>
            <w:vAlign w:val="center"/>
          </w:tcPr>
          <w:p w14:paraId="1A1B0864" w14:textId="7E5023FC" w:rsidR="007F4F28" w:rsidRDefault="005570E3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EC9613" wp14:editId="31CB6A2D">
                  <wp:extent cx="480060" cy="479442"/>
                  <wp:effectExtent l="0" t="0" r="0" b="0"/>
                  <wp:docPr id="22" name="Imagem 22" descr="Chrome Logo: valor, história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hrome Logo: valor, história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46" r="23830"/>
                          <a:stretch/>
                        </pic:blipFill>
                        <pic:spPr bwMode="auto">
                          <a:xfrm>
                            <a:off x="0" y="0"/>
                            <a:ext cx="498969" cy="498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A40E269" w14:textId="77777777" w:rsidTr="009533CA">
        <w:tc>
          <w:tcPr>
            <w:tcW w:w="3968" w:type="dxa"/>
            <w:vAlign w:val="center"/>
          </w:tcPr>
          <w:p w14:paraId="10BF22C1" w14:textId="6A812D38" w:rsidR="007F4F28" w:rsidRDefault="003C6D30" w:rsidP="009533CA">
            <w:pPr>
              <w:jc w:val="left"/>
            </w:pPr>
            <w:r>
              <w:t xml:space="preserve">Microsoft </w:t>
            </w:r>
            <w:proofErr w:type="spellStart"/>
            <w:r>
              <w:t>Edge</w:t>
            </w:r>
            <w:proofErr w:type="spellEnd"/>
          </w:p>
        </w:tc>
        <w:tc>
          <w:tcPr>
            <w:tcW w:w="2411" w:type="dxa"/>
            <w:vAlign w:val="center"/>
          </w:tcPr>
          <w:p w14:paraId="0FA50F19" w14:textId="6807BA44" w:rsidR="007F4F28" w:rsidRDefault="002225C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4400A1" wp14:editId="23F4B8B6">
                  <wp:extent cx="525780" cy="525780"/>
                  <wp:effectExtent l="0" t="0" r="7620" b="762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154" cy="544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83C6D2E" w14:textId="77777777" w:rsidTr="009533CA">
        <w:tc>
          <w:tcPr>
            <w:tcW w:w="3968" w:type="dxa"/>
            <w:vAlign w:val="center"/>
          </w:tcPr>
          <w:p w14:paraId="523FC8C0" w14:textId="7D7234E0" w:rsidR="003C6D30" w:rsidRDefault="003C6D30" w:rsidP="009533CA">
            <w:pPr>
              <w:jc w:val="left"/>
            </w:pPr>
            <w:r>
              <w:lastRenderedPageBreak/>
              <w:t>Firefox</w:t>
            </w:r>
          </w:p>
        </w:tc>
        <w:tc>
          <w:tcPr>
            <w:tcW w:w="2411" w:type="dxa"/>
            <w:vAlign w:val="center"/>
          </w:tcPr>
          <w:p w14:paraId="74053E85" w14:textId="7CDAF083" w:rsidR="003C6D30" w:rsidRDefault="002225C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2667E0" wp14:editId="064CABF7">
                  <wp:extent cx="525780" cy="534053"/>
                  <wp:effectExtent l="0" t="0" r="7620" b="0"/>
                  <wp:docPr id="24" name="Imagem 24" descr="Firefox Logo: valor, história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Firefox Logo: valor, história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03" r="22317"/>
                          <a:stretch/>
                        </pic:blipFill>
                        <pic:spPr bwMode="auto">
                          <a:xfrm>
                            <a:off x="0" y="0"/>
                            <a:ext cx="537977" cy="546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31D592" w14:textId="7BB14C46" w:rsidR="000F10D2" w:rsidRDefault="000F10D2">
      <w:pPr>
        <w:spacing w:line="259" w:lineRule="auto"/>
        <w:jc w:val="left"/>
      </w:pPr>
    </w:p>
    <w:p w14:paraId="5BC81450" w14:textId="77777777" w:rsidR="000F10D2" w:rsidRDefault="000F10D2">
      <w:pPr>
        <w:spacing w:line="259" w:lineRule="auto"/>
        <w:jc w:val="left"/>
      </w:pPr>
      <w:r>
        <w:br w:type="page"/>
      </w:r>
    </w:p>
    <w:p w14:paraId="072AD6CD" w14:textId="67F8CB1E" w:rsidR="00011E85" w:rsidRDefault="00011E85" w:rsidP="008B328F">
      <w:pPr>
        <w:pStyle w:val="Ttulo2"/>
      </w:pPr>
      <w:bookmarkStart w:id="1722" w:name="_Toc101646666"/>
      <w:r>
        <w:lastRenderedPageBreak/>
        <w:t>Tarefas e Atividades</w:t>
      </w:r>
      <w:bookmarkEnd w:id="1722"/>
    </w:p>
    <w:p w14:paraId="270B5C0F" w14:textId="79D78223" w:rsidR="00E86E05" w:rsidRDefault="00E86E05" w:rsidP="00E86E05"/>
    <w:p w14:paraId="5BA87EFC" w14:textId="77777777" w:rsidR="00E86E05" w:rsidRPr="00E86E05" w:rsidRDefault="00E86E05" w:rsidP="00E86E05"/>
    <w:p w14:paraId="3C603D7E" w14:textId="6A1C7691" w:rsidR="00011E85" w:rsidRDefault="00011E85" w:rsidP="008B328F">
      <w:pPr>
        <w:pStyle w:val="Ttulo2"/>
      </w:pPr>
      <w:bookmarkStart w:id="1723" w:name="_Toc101646667"/>
      <w:r>
        <w:t>Es</w:t>
      </w:r>
      <w:r w:rsidR="00E86E05">
        <w:t>timativa Orçamental</w:t>
      </w:r>
      <w:bookmarkEnd w:id="1723"/>
    </w:p>
    <w:p w14:paraId="60FD7D87" w14:textId="77C5909C" w:rsidR="00E86E05" w:rsidRDefault="00E86E05" w:rsidP="00E86E05"/>
    <w:p w14:paraId="7149B870" w14:textId="3C12DECA" w:rsidR="00E86E05" w:rsidRPr="00E86E05" w:rsidRDefault="00E86E05" w:rsidP="008B328F">
      <w:pPr>
        <w:pStyle w:val="Ttulo2"/>
      </w:pPr>
      <w:bookmarkStart w:id="1724" w:name="_Toc101646668"/>
      <w:r>
        <w:t>Orçamento Final</w:t>
      </w:r>
      <w:bookmarkEnd w:id="1724"/>
    </w:p>
    <w:p w14:paraId="7929D41E" w14:textId="77777777" w:rsidR="00011E85" w:rsidRPr="00011E85" w:rsidRDefault="00011E85" w:rsidP="00011E85"/>
    <w:p w14:paraId="597B7E4A" w14:textId="77777777" w:rsidR="00011E85" w:rsidRPr="00011E85" w:rsidRDefault="00011E85" w:rsidP="00011E85"/>
    <w:p w14:paraId="741CFD84" w14:textId="6583B983" w:rsidR="00C21C65" w:rsidRDefault="00C21C65" w:rsidP="008B328F">
      <w:pPr>
        <w:pStyle w:val="Ttulo2"/>
      </w:pPr>
      <w:bookmarkStart w:id="1725" w:name="_Toc101646669"/>
      <w:r>
        <w:t>Resultados</w:t>
      </w:r>
      <w:r w:rsidR="00B6416E">
        <w:t xml:space="preserve"> Obtidos</w:t>
      </w:r>
      <w:bookmarkEnd w:id="1725"/>
    </w:p>
    <w:p w14:paraId="1736B02F" w14:textId="77777777" w:rsidR="00D329CB" w:rsidRDefault="00D329CB" w:rsidP="00D329CB">
      <w:r>
        <w:t>Apresentam-se aqui os resultados "em bruto" do trabalho. Não deve haver qualquer interpretação dos resultados (tirar conclusões, dizer se são maus ou bons, atribuir-lhes significados) mas apenas "despejar" (dentro de certos limites) o que se observou.</w:t>
      </w:r>
    </w:p>
    <w:p w14:paraId="2811BF09" w14:textId="77777777" w:rsidR="00BE5A59" w:rsidRDefault="00D329CB" w:rsidP="00D329CB">
      <w:r>
        <w:t>Tal como se disse antes, os resultados apresentados num relatório devem ser verificáveis e o Relatório deve estar organizado de modo a permitir a sua reprodução.</w:t>
      </w:r>
    </w:p>
    <w:p w14:paraId="4BDA8C71" w14:textId="77777777" w:rsidR="0030016D" w:rsidRDefault="0030016D" w:rsidP="008B328F">
      <w:pPr>
        <w:pStyle w:val="Ttulo2"/>
      </w:pPr>
      <w:bookmarkStart w:id="1726" w:name="_Toc101646670"/>
      <w:r>
        <w:t>Análise dos Resultados</w:t>
      </w:r>
      <w:bookmarkEnd w:id="1726"/>
    </w:p>
    <w:p w14:paraId="1A4AB288" w14:textId="3B8F459B" w:rsidR="0030016D" w:rsidRDefault="005570E3" w:rsidP="0030016D">
      <w:r>
        <w:t>Nesta secção</w:t>
      </w:r>
      <w:r w:rsidR="0030016D">
        <w:t>,</w:t>
      </w:r>
      <w:r w:rsidR="00FF6B9B">
        <w:t xml:space="preserve"> </w:t>
      </w:r>
      <w:r w:rsidR="0030016D">
        <w:t>procede-se à transformação dos resultados "em bruto",</w:t>
      </w:r>
      <w:r w:rsidR="00FF6B9B">
        <w:t xml:space="preserve"> </w:t>
      </w:r>
      <w:r w:rsidR="0030016D">
        <w:t>apresentados na secção anterior,</w:t>
      </w:r>
      <w:r w:rsidR="00FF6B9B">
        <w:t xml:space="preserve"> </w:t>
      </w:r>
      <w:r w:rsidR="0030016D">
        <w:t>de forma a que possam ser</w:t>
      </w:r>
      <w:r w:rsidR="00FF6B9B">
        <w:t xml:space="preserve"> </w:t>
      </w:r>
      <w:r w:rsidR="0030016D">
        <w:t>utilizados:</w:t>
      </w:r>
      <w:r w:rsidR="00FF6B9B">
        <w:t xml:space="preserve"> </w:t>
      </w:r>
      <w:r w:rsidR="0030016D">
        <w:t>aplicação de fórmulas,</w:t>
      </w:r>
      <w:r w:rsidR="00FF6B9B">
        <w:t xml:space="preserve"> </w:t>
      </w:r>
      <w:r w:rsidR="0030016D">
        <w:t>extração de médias e desvios padrões,</w:t>
      </w:r>
      <w:r w:rsidR="00FF6B9B">
        <w:t xml:space="preserve"> </w:t>
      </w:r>
      <w:r w:rsidR="0030016D">
        <w:t>etc.</w:t>
      </w:r>
      <w:r w:rsidR="00FF6B9B">
        <w:t xml:space="preserve"> </w:t>
      </w:r>
      <w:r w:rsidR="0030016D">
        <w:t>O objetivo final</w:t>
      </w:r>
      <w:r w:rsidR="00FF6B9B">
        <w:t xml:space="preserve"> </w:t>
      </w:r>
      <w:r w:rsidR="0030016D">
        <w:t xml:space="preserve">do relatório </w:t>
      </w:r>
      <w:proofErr w:type="gramStart"/>
      <w:r w:rsidR="0030016D">
        <w:t>é,</w:t>
      </w:r>
      <w:r w:rsidR="00FF6B9B">
        <w:t xml:space="preserve"> </w:t>
      </w:r>
      <w:r w:rsidR="0030016D">
        <w:t>dado</w:t>
      </w:r>
      <w:proofErr w:type="gramEnd"/>
      <w:r w:rsidR="0030016D">
        <w:t xml:space="preserve"> um problema,</w:t>
      </w:r>
      <w:r w:rsidR="00FF6B9B">
        <w:t xml:space="preserve"> </w:t>
      </w:r>
      <w:r w:rsidR="0030016D">
        <w:t>sustentar</w:t>
      </w:r>
      <w:r w:rsidR="00FF6B9B">
        <w:t xml:space="preserve"> </w:t>
      </w:r>
      <w:r w:rsidR="0030016D">
        <w:t>(isto é,</w:t>
      </w:r>
      <w:r w:rsidR="00FF6B9B">
        <w:t xml:space="preserve"> </w:t>
      </w:r>
      <w:r w:rsidR="0030016D">
        <w:t>provar</w:t>
      </w:r>
      <w:r w:rsidR="00FF6B9B">
        <w:t xml:space="preserve"> </w:t>
      </w:r>
      <w:r w:rsidR="0030016D">
        <w:t>que é verdadeira ou correta)</w:t>
      </w:r>
      <w:r w:rsidR="00FF6B9B">
        <w:t xml:space="preserve"> </w:t>
      </w:r>
      <w:r w:rsidR="0030016D">
        <w:t>a resposta que é apresentada pelo autor.</w:t>
      </w:r>
      <w:r w:rsidR="00FF6B9B">
        <w:t xml:space="preserve"> </w:t>
      </w:r>
      <w:r w:rsidR="0030016D">
        <w:t>A Análise dos Resultado permite obter</w:t>
      </w:r>
      <w:r w:rsidR="00FF6B9B">
        <w:t xml:space="preserve"> </w:t>
      </w:r>
      <w:r w:rsidR="0030016D">
        <w:t>informação que seja mais facilmente assimilável</w:t>
      </w:r>
      <w:r w:rsidR="00FF6B9B">
        <w:t xml:space="preserve"> </w:t>
      </w:r>
      <w:r w:rsidR="0030016D">
        <w:t>pelo leitor.</w:t>
      </w:r>
      <w:r w:rsidR="00FF6B9B">
        <w:t xml:space="preserve"> </w:t>
      </w:r>
      <w:r w:rsidR="0030016D">
        <w:t>Depois de estruturarmos os dados numa forma que seja conveniente à nossa perceção, vamos começar a fazer a sua análise e, muito especialmente, a sua análise crítica.</w:t>
      </w:r>
    </w:p>
    <w:p w14:paraId="3EAFB8F7" w14:textId="77777777" w:rsidR="0030016D" w:rsidRDefault="0030016D" w:rsidP="0030016D">
      <w:r>
        <w:t>O desenvolvimento da fase de análise dos dados depende do enquadramento em que é feito o trabalho de laboratório. Na investigação científica, o trabalho tem geralmente por objetivo demonstrar (servir de suporte de prova a) uma teoria ou hipótese. O tratamento dos dados incidirá, por exemplo, na procura das tendências</w:t>
      </w:r>
      <w:r w:rsidR="00FF6B9B">
        <w:t xml:space="preserve"> </w:t>
      </w:r>
      <w:r>
        <w:t>que relacionam as várias grandezas em análise.</w:t>
      </w:r>
      <w:r w:rsidR="00FF6B9B">
        <w:t xml:space="preserve"> </w:t>
      </w:r>
      <w:r>
        <w:t xml:space="preserve">“Em que é que o consumo de refrigerantes na população jovem </w:t>
      </w:r>
      <w:r w:rsidR="00855A54">
        <w:t xml:space="preserve">afeta a sua taxa de obesidade?” </w:t>
      </w:r>
      <w:r>
        <w:t>poderá ser uma</w:t>
      </w:r>
      <w:r w:rsidR="00FF6B9B">
        <w:t xml:space="preserve"> </w:t>
      </w:r>
      <w:r>
        <w:t>questão a que se procura dar resposta.</w:t>
      </w:r>
    </w:p>
    <w:p w14:paraId="76579FFD" w14:textId="77777777" w:rsidR="0030016D" w:rsidRDefault="0030016D" w:rsidP="0030016D">
      <w:r>
        <w:t>Outras vezes,</w:t>
      </w:r>
      <w:r w:rsidR="00FF6B9B">
        <w:t xml:space="preserve"> </w:t>
      </w:r>
      <w:r>
        <w:t xml:space="preserve">o resultado considerado correto já é conhecido: por exemplo, quando queremos verificar a conformidade de determinado equipamento. É o caso do controlo de qualidade, em </w:t>
      </w:r>
      <w:r>
        <w:lastRenderedPageBreak/>
        <w:t>que se realizam testes laboratoriais em que já se conhece o “bom” resultado e o que se pretende é verificar se as características de determinado equipamento estão ou não conformes a esses resultados considerados “bons”.</w:t>
      </w:r>
    </w:p>
    <w:p w14:paraId="1AA198F6" w14:textId="77777777" w:rsidR="0030016D" w:rsidRDefault="0030016D" w:rsidP="0030016D">
      <w:r>
        <w:t xml:space="preserve">Em qualquer caso, o objetivo final é sempre o mesmo: verificar a veracidade ou a falsidade de determinada tese, em que essa tese pode ser uma nova teoria científica, ou pode ser simplesmente a afirmação que um determinado telemóvel aguenta quedas da altura de 1m. </w:t>
      </w:r>
    </w:p>
    <w:p w14:paraId="4475C625" w14:textId="77777777" w:rsidR="0030016D" w:rsidRDefault="0030016D" w:rsidP="0030016D">
      <w:r>
        <w:t>Um dos objetivos da análise crítica é validar os resultados obtidos: são coerentes entre si? São coerentes com o</w:t>
      </w:r>
      <w:r w:rsidR="00FF6B9B">
        <w:t xml:space="preserve"> </w:t>
      </w:r>
      <w:r>
        <w:t>esperado?</w:t>
      </w:r>
      <w:r w:rsidR="00FF6B9B">
        <w:t xml:space="preserve"> </w:t>
      </w:r>
      <w:r>
        <w:t>Aparentam estar</w:t>
      </w:r>
      <w:r w:rsidR="00FF6B9B">
        <w:t xml:space="preserve"> </w:t>
      </w:r>
      <w:r>
        <w:t>isentos</w:t>
      </w:r>
      <w:r w:rsidR="00FF6B9B">
        <w:t xml:space="preserve"> </w:t>
      </w:r>
      <w:r>
        <w:t>de</w:t>
      </w:r>
      <w:r w:rsidR="00FF6B9B">
        <w:t xml:space="preserve"> </w:t>
      </w:r>
      <w:r>
        <w:t>erros</w:t>
      </w:r>
      <w:r w:rsidR="00FF6B9B">
        <w:t xml:space="preserve"> </w:t>
      </w:r>
      <w:r>
        <w:t>significativos?</w:t>
      </w:r>
      <w:r w:rsidR="00FF6B9B">
        <w:t xml:space="preserve"> </w:t>
      </w:r>
      <w:r>
        <w:t>Ou,</w:t>
      </w:r>
      <w:r w:rsidR="00FF6B9B">
        <w:t xml:space="preserve"> </w:t>
      </w:r>
      <w:r>
        <w:t>pelo</w:t>
      </w:r>
      <w:r w:rsidR="00FF6B9B">
        <w:t xml:space="preserve"> </w:t>
      </w:r>
      <w:r>
        <w:t>contrário,</w:t>
      </w:r>
      <w:r w:rsidR="00FF6B9B">
        <w:t xml:space="preserve"> </w:t>
      </w:r>
      <w:r>
        <w:t>são</w:t>
      </w:r>
      <w:r w:rsidR="00FF6B9B">
        <w:t xml:space="preserve"> </w:t>
      </w:r>
      <w:r>
        <w:t>incoerentes?</w:t>
      </w:r>
      <w:r w:rsidR="00FF6B9B">
        <w:t xml:space="preserve"> </w:t>
      </w:r>
      <w:r>
        <w:t>Há resultados que estão claramente em contradição com os restantes? A análise crítica tem a função de ser “advogada e detetive” dos dados apresentados. “Advogada”, quando dá fundamento aos resultados, mostrando que têm todas as razões para serem considerados válidos; “detetive” quando, ao detetar algo que não está bem, não descansa enquanto não identificar a causa da incoerência nos dados. Sempre que os dados, por alguma razão, não estão coerentes entre si, é necessário procurar a causa.</w:t>
      </w:r>
    </w:p>
    <w:p w14:paraId="753F5CCB" w14:textId="77777777" w:rsidR="0030016D" w:rsidRDefault="0030016D" w:rsidP="0030016D">
      <w:r>
        <w:t xml:space="preserve">Essa causa pode ser um erro, o que muitas vezes acontece. Mas pode ser também a evidência de uma falha na hipótese inicial; muitas descobertas científicas resultaram da identificação de valores, em experiências, que “não batiam certo” com os restantes. </w:t>
      </w:r>
    </w:p>
    <w:p w14:paraId="1AD7D268" w14:textId="77777777" w:rsidR="0030016D" w:rsidRPr="0030016D" w:rsidRDefault="0030016D" w:rsidP="0030016D">
      <w:r>
        <w:t>É essencial que toda a análise dos dados seja feita com honestidade. De nada serve tentar tapar o sol com a peneira (ou, como dizia Eça de Queirós,</w:t>
      </w:r>
      <w:r w:rsidR="00FF6B9B">
        <w:t xml:space="preserve"> </w:t>
      </w:r>
      <w:r>
        <w:t>colocar</w:t>
      </w:r>
      <w:r w:rsidR="00FF6B9B">
        <w:t xml:space="preserve"> </w:t>
      </w:r>
      <w:r>
        <w:t>“sobre a nudez forte da verdade,</w:t>
      </w:r>
      <w:r w:rsidR="00FF6B9B">
        <w:t xml:space="preserve"> </w:t>
      </w:r>
      <w:r>
        <w:t>o manto diáfano da fantasia”). Os resultados obtidos devem ser apresentados sem adulterações e as análises devem ser cruas e objetivas</w:t>
      </w:r>
      <w:r w:rsidR="00FF6B9B">
        <w:t>.</w:t>
      </w:r>
    </w:p>
    <w:p w14:paraId="64AFA098" w14:textId="3D1ADC8E" w:rsidR="00C21C65" w:rsidRDefault="00B6416E" w:rsidP="004643EC">
      <w:pPr>
        <w:pStyle w:val="Ttulo1"/>
      </w:pPr>
      <w:bookmarkStart w:id="1727" w:name="_Toc101646671"/>
      <w:r>
        <w:lastRenderedPageBreak/>
        <w:t>Considerações Finais</w:t>
      </w:r>
      <w:bookmarkEnd w:id="1727"/>
    </w:p>
    <w:p w14:paraId="40B0C5A1" w14:textId="77777777" w:rsidR="00DE2B30" w:rsidRDefault="00DE2B30" w:rsidP="00DE2B30">
      <w:r>
        <w:t>A secção de Conclusões encerra a questão que deu origem ao Relatório. Num trabalho de investigação, dar-se-á resposta ao problema que estava a ser investigado: se a hipótese inicial foi verificada ou não, se a resposta é claramente conclusiva ou se os trabalhos fizeram surgir outras questões que necessitam de ser investigadas, … No caso de um trabalho de Engenharia, em que houve o desenvolvimento de um circuito ou equipamento, as Conclusões avaliam se o projeto cumpriu ou não as especificações e os requisitos definidos à partida. Num trabalho escolar, as Conclusões avaliam se os resultados estão de acordo ou não com a teoria que se pretendia demonstrar ou verificar e a contribuição do trab</w:t>
      </w:r>
      <w:r w:rsidR="009622FD">
        <w:t>alho para o progresso do aluno.</w:t>
      </w:r>
    </w:p>
    <w:p w14:paraId="589A863B" w14:textId="77777777" w:rsidR="00BE5A59" w:rsidRDefault="00DE2B30" w:rsidP="00DE2B30">
      <w:r>
        <w:t>As conclusões podem também incluir uma síntese da avaliação crítica dos resultados obtidos: se estão de acordo com a teoria, se os erros são elevados, se são credíveis.</w:t>
      </w:r>
    </w:p>
    <w:p w14:paraId="3B1C6FFB" w14:textId="77777777" w:rsidR="009622FD" w:rsidRPr="00BE5A59" w:rsidRDefault="009622FD" w:rsidP="00DE2B30"/>
    <w:bookmarkStart w:id="1728" w:name="_Toc101646672" w:displacedByCustomXml="next"/>
    <w:sdt>
      <w:sdtPr>
        <w:rPr>
          <w:rFonts w:eastAsiaTheme="minorHAnsi" w:cstheme="minorBidi"/>
          <w:b w:val="0"/>
          <w:smallCaps w:val="0"/>
          <w:sz w:val="24"/>
          <w:szCs w:val="22"/>
        </w:rPr>
        <w:id w:val="-1749873542"/>
        <w:docPartObj>
          <w:docPartGallery w:val="Bibliographies"/>
          <w:docPartUnique/>
        </w:docPartObj>
      </w:sdtPr>
      <w:sdtEndPr/>
      <w:sdtContent>
        <w:p w14:paraId="4D00D543" w14:textId="0D279509" w:rsidR="00073D54" w:rsidRDefault="00073D54">
          <w:pPr>
            <w:pStyle w:val="Ttulo1"/>
          </w:pPr>
          <w:r>
            <w:t xml:space="preserve">Referências </w:t>
          </w:r>
          <w:r w:rsidR="00B6416E">
            <w:t>Bibliográficas</w:t>
          </w:r>
          <w:bookmarkEnd w:id="1728"/>
        </w:p>
        <w:sdt>
          <w:sdtPr>
            <w:id w:val="111145805"/>
            <w:bibliography/>
          </w:sdtPr>
          <w:sdtEndPr/>
          <w:sdtContent>
            <w:p w14:paraId="34024674" w14:textId="77777777" w:rsidR="00E952F3" w:rsidRDefault="00073D54" w:rsidP="00E952F3">
              <w:pPr>
                <w:pStyle w:val="Bibliografia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 w:rsidRPr="00DC34D9">
                <w:instrText xml:space="preserve"> BIBLIOGRAPHY </w:instrText>
              </w:r>
              <w:r>
                <w:fldChar w:fldCharType="separate"/>
              </w:r>
              <w:r w:rsidR="00E952F3">
                <w:rPr>
                  <w:noProof/>
                </w:rPr>
                <w:t xml:space="preserve">Cadorin, J. L. (junho de 2001). </w:t>
              </w:r>
              <w:r w:rsidR="00E952F3">
                <w:rPr>
                  <w:i/>
                  <w:iCs/>
                  <w:noProof/>
                </w:rPr>
                <w:t>Carga e Descarga de Capacitores.</w:t>
              </w:r>
              <w:r w:rsidR="00E952F3">
                <w:rPr>
                  <w:noProof/>
                </w:rPr>
                <w:t xml:space="preserve"> São José: Escola Técnica Federal de Santa Catarina - Unidade de Ensino de São José.</w:t>
              </w:r>
            </w:p>
            <w:p w14:paraId="5655A52F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Felicio, J. C. (2010). Modelo de Relatório técnico-científico baseado na. </w:t>
              </w:r>
              <w:r>
                <w:rPr>
                  <w:i/>
                  <w:iCs/>
                  <w:noProof/>
                </w:rPr>
                <w:t>NBR 10719: apresentação de relatórios técnico-científicos</w:t>
              </w:r>
              <w:r>
                <w:rPr>
                  <w:noProof/>
                </w:rPr>
                <w:t>, 11.</w:t>
              </w:r>
            </w:p>
            <w:p w14:paraId="2EAEDC22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Fonseca, P. (23 de julho de 2012). Guia para a redação de relatórios. </w:t>
              </w:r>
              <w:r>
                <w:rPr>
                  <w:i/>
                  <w:iCs/>
                  <w:noProof/>
                </w:rPr>
                <w:t>Universidade de Aveiro - Departamento de Eletrónica, Telecomunicações e Informática</w:t>
              </w:r>
              <w:r>
                <w:rPr>
                  <w:noProof/>
                </w:rPr>
                <w:t>, 13.</w:t>
              </w:r>
            </w:p>
            <w:p w14:paraId="053FD8F3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Luiz, I. (03 de março de 2011). Como elaborar um Relatório Técnico-Científico. 4.</w:t>
              </w:r>
            </w:p>
            <w:p w14:paraId="7D729886" w14:textId="77777777" w:rsidR="00073D54" w:rsidRPr="00073D54" w:rsidRDefault="00073D54" w:rsidP="00E952F3">
              <w:pPr>
                <w:rPr>
                  <w:lang w:val="en-US"/>
                </w:rPr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30523A00" w14:textId="77777777" w:rsidR="00812BD7" w:rsidRPr="00812BD7" w:rsidRDefault="00812BD7" w:rsidP="00812BD7">
      <w:r w:rsidRPr="00812BD7">
        <w:t>Lista dos artigos,</w:t>
      </w:r>
      <w:r>
        <w:t xml:space="preserve"> </w:t>
      </w:r>
      <w:r w:rsidRPr="00812BD7">
        <w:t>livros e outra bibliografia consultada e que seja mencionada no texto do trabalho ou</w:t>
      </w:r>
      <w:r>
        <w:t xml:space="preserve"> </w:t>
      </w:r>
      <w:r w:rsidRPr="00812BD7">
        <w:t>relatório. Podem também ser incluídos outros livros e artigos que se debrucem sobre a área do trabalho,</w:t>
      </w:r>
      <w:r>
        <w:t xml:space="preserve"> </w:t>
      </w:r>
      <w:r w:rsidRPr="00812BD7">
        <w:t>devendo, neste caso, constar de uma lista à parte.</w:t>
      </w:r>
    </w:p>
    <w:p w14:paraId="5D87EC70" w14:textId="77777777" w:rsidR="00812BD7" w:rsidRPr="00812BD7" w:rsidRDefault="00812BD7" w:rsidP="00812BD7">
      <w:r w:rsidRPr="00812BD7">
        <w:t>Deve haver critério na escolha das referências a apresentar. Se, por um lado, um número muito reduzido de</w:t>
      </w:r>
      <w:r>
        <w:t xml:space="preserve"> </w:t>
      </w:r>
      <w:r w:rsidRPr="00812BD7">
        <w:t>referências é um indicador pouco abonatório da qualidade do trabalho, também é igualmente má a inclusão</w:t>
      </w:r>
      <w:r>
        <w:t xml:space="preserve"> </w:t>
      </w:r>
      <w:r w:rsidRPr="00812BD7">
        <w:t>de</w:t>
      </w:r>
      <w:r>
        <w:t xml:space="preserve"> </w:t>
      </w:r>
      <w:r w:rsidRPr="00812BD7">
        <w:t>referências</w:t>
      </w:r>
      <w:r>
        <w:t xml:space="preserve"> </w:t>
      </w:r>
      <w:r w:rsidRPr="00812BD7">
        <w:t>apenas</w:t>
      </w:r>
      <w:r>
        <w:t xml:space="preserve"> </w:t>
      </w:r>
      <w:r w:rsidRPr="00812BD7">
        <w:t>para</w:t>
      </w:r>
      <w:r>
        <w:t xml:space="preserve"> </w:t>
      </w:r>
      <w:r w:rsidRPr="00812BD7">
        <w:t>fazer</w:t>
      </w:r>
      <w:r>
        <w:t xml:space="preserve"> </w:t>
      </w:r>
      <w:r w:rsidRPr="00812BD7">
        <w:t>volume:</w:t>
      </w:r>
      <w:r>
        <w:t xml:space="preserve"> </w:t>
      </w:r>
      <w:r w:rsidRPr="00812BD7">
        <w:t>referências</w:t>
      </w:r>
      <w:r>
        <w:t xml:space="preserve"> </w:t>
      </w:r>
      <w:r w:rsidRPr="00812BD7">
        <w:t>que em nada</w:t>
      </w:r>
      <w:r>
        <w:t xml:space="preserve"> </w:t>
      </w:r>
      <w:r w:rsidRPr="00812BD7">
        <w:t>contribuem para</w:t>
      </w:r>
      <w:r>
        <w:t xml:space="preserve"> </w:t>
      </w:r>
      <w:r w:rsidRPr="00812BD7">
        <w:t>a</w:t>
      </w:r>
      <w:r>
        <w:t xml:space="preserve"> </w:t>
      </w:r>
      <w:r w:rsidRPr="00812BD7">
        <w:t>compreensão do</w:t>
      </w:r>
      <w:r>
        <w:t xml:space="preserve"> </w:t>
      </w:r>
      <w:r w:rsidRPr="00812BD7">
        <w:t>Relatório</w:t>
      </w:r>
      <w:r>
        <w:t xml:space="preserve"> </w:t>
      </w:r>
      <w:r w:rsidRPr="00812BD7">
        <w:t>e</w:t>
      </w:r>
      <w:r>
        <w:t xml:space="preserve"> </w:t>
      </w:r>
      <w:r w:rsidRPr="00812BD7">
        <w:t>não</w:t>
      </w:r>
      <w:r>
        <w:t xml:space="preserve"> </w:t>
      </w:r>
      <w:r w:rsidRPr="00812BD7">
        <w:t>estão</w:t>
      </w:r>
      <w:r>
        <w:t xml:space="preserve"> </w:t>
      </w:r>
      <w:r w:rsidRPr="00812BD7">
        <w:t>relacionadas</w:t>
      </w:r>
      <w:r>
        <w:t xml:space="preserve"> </w:t>
      </w:r>
      <w:r w:rsidRPr="00812BD7">
        <w:t>com o</w:t>
      </w:r>
      <w:r>
        <w:t xml:space="preserve"> </w:t>
      </w:r>
      <w:r w:rsidRPr="00812BD7">
        <w:t>trabalho</w:t>
      </w:r>
      <w:r>
        <w:t xml:space="preserve"> </w:t>
      </w:r>
      <w:r w:rsidRPr="00812BD7">
        <w:t>desenvolvido.</w:t>
      </w:r>
      <w:r>
        <w:t xml:space="preserve"> </w:t>
      </w:r>
      <w:r w:rsidRPr="00812BD7">
        <w:t>Incluem-se</w:t>
      </w:r>
      <w:r>
        <w:t xml:space="preserve"> </w:t>
      </w:r>
      <w:r w:rsidRPr="00812BD7">
        <w:t>muitas</w:t>
      </w:r>
      <w:r>
        <w:t xml:space="preserve"> </w:t>
      </w:r>
      <w:r w:rsidRPr="00812BD7">
        <w:t>vezes</w:t>
      </w:r>
      <w:r>
        <w:t xml:space="preserve"> </w:t>
      </w:r>
      <w:r w:rsidRPr="00812BD7">
        <w:t>neste</w:t>
      </w:r>
      <w:r>
        <w:t xml:space="preserve"> </w:t>
      </w:r>
      <w:r w:rsidRPr="00812BD7">
        <w:t>caso</w:t>
      </w:r>
      <w:r>
        <w:t xml:space="preserve"> </w:t>
      </w:r>
      <w:r w:rsidRPr="00812BD7">
        <w:t>referências aos “</w:t>
      </w:r>
      <w:proofErr w:type="spellStart"/>
      <w:r w:rsidRPr="00812BD7">
        <w:t>datasheets</w:t>
      </w:r>
      <w:proofErr w:type="spellEnd"/>
      <w:r w:rsidRPr="00812BD7">
        <w:t>” dos componentes utilizados,</w:t>
      </w:r>
      <w:r>
        <w:t xml:space="preserve"> </w:t>
      </w:r>
      <w:r w:rsidRPr="00812BD7">
        <w:t>manuais de software ou equipamento,</w:t>
      </w:r>
      <w:r>
        <w:t xml:space="preserve"> </w:t>
      </w:r>
      <w:r w:rsidRPr="00812BD7">
        <w:t>etc.,</w:t>
      </w:r>
      <w:r>
        <w:t xml:space="preserve"> </w:t>
      </w:r>
      <w:r w:rsidRPr="00812BD7">
        <w:t>que</w:t>
      </w:r>
      <w:r>
        <w:t xml:space="preserve"> </w:t>
      </w:r>
      <w:r w:rsidRPr="00812BD7">
        <w:t>surgem em muitos relatórios sem qualquer necessidade nem justificação.</w:t>
      </w:r>
    </w:p>
    <w:p w14:paraId="428667BE" w14:textId="77777777" w:rsidR="00C21C65" w:rsidRDefault="00C21C65" w:rsidP="004643EC">
      <w:pPr>
        <w:pStyle w:val="Ttulo1"/>
      </w:pPr>
      <w:bookmarkStart w:id="1729" w:name="_Toc101646673"/>
      <w:r>
        <w:lastRenderedPageBreak/>
        <w:t>Anexos (Opcional)</w:t>
      </w:r>
      <w:bookmarkEnd w:id="1729"/>
    </w:p>
    <w:p w14:paraId="3946C2CF" w14:textId="77777777" w:rsidR="009A1240" w:rsidRDefault="009A1240" w:rsidP="009A1240">
      <w:r>
        <w:t>Conjunto de documentação diversa, utilizada para fundamentar o texto do relatório. Nos anexos podem estar: esquemas elétricos, documentação de programas, dados, ... Em geral, os anexos contêm o que é informação complementar ou demasiado extensa para constar do texto do relatório.</w:t>
      </w:r>
    </w:p>
    <w:p w14:paraId="6AAC506B" w14:textId="77777777" w:rsidR="00E64144" w:rsidRDefault="009A1240" w:rsidP="00E64144">
      <w:r>
        <w:t>Os esquemas elétricos de um circuito, desenhos mecânicos do equipamento ou documentação de software são</w:t>
      </w:r>
      <w:r w:rsidR="00E64144">
        <w:t xml:space="preserve"> </w:t>
      </w:r>
      <w:r>
        <w:t>elementos</w:t>
      </w:r>
      <w:r w:rsidR="00E64144">
        <w:t xml:space="preserve"> </w:t>
      </w:r>
      <w:r>
        <w:t>candidatos</w:t>
      </w:r>
      <w:r w:rsidR="00E64144">
        <w:t xml:space="preserve"> </w:t>
      </w:r>
      <w:r>
        <w:t>a</w:t>
      </w:r>
      <w:r w:rsidR="00E64144">
        <w:t xml:space="preserve"> </w:t>
      </w:r>
      <w:r>
        <w:t>serem apresentados</w:t>
      </w:r>
      <w:r w:rsidR="00E64144">
        <w:t xml:space="preserve"> </w:t>
      </w:r>
      <w:r>
        <w:t>como</w:t>
      </w:r>
      <w:r w:rsidR="00E64144">
        <w:t xml:space="preserve"> </w:t>
      </w:r>
      <w:r>
        <w:t>anexos</w:t>
      </w:r>
      <w:r w:rsidR="00E64144">
        <w:t xml:space="preserve"> </w:t>
      </w:r>
      <w:r>
        <w:t>ao</w:t>
      </w:r>
      <w:r w:rsidR="00E64144">
        <w:t xml:space="preserve"> </w:t>
      </w:r>
      <w:r>
        <w:t>Relatório.</w:t>
      </w:r>
      <w:r w:rsidR="00E64144">
        <w:t xml:space="preserve"> </w:t>
      </w:r>
      <w:r>
        <w:t>No</w:t>
      </w:r>
      <w:r w:rsidR="00E64144">
        <w:t xml:space="preserve"> </w:t>
      </w:r>
      <w:r>
        <w:t>entanto,</w:t>
      </w:r>
      <w:r w:rsidR="00E64144">
        <w:t xml:space="preserve"> </w:t>
      </w:r>
      <w:r>
        <w:t>só</w:t>
      </w:r>
      <w:r w:rsidR="00E64144">
        <w:t xml:space="preserve"> </w:t>
      </w:r>
      <w:r>
        <w:t>devem ser</w:t>
      </w:r>
      <w:r w:rsidR="00E64144">
        <w:t xml:space="preserve"> anexados se contribuírem de alguma forma para a melhor compreensão do Relatório. Não vale a pena acrescentar Anexos só para fazer volume. A utilidade de anexar as impressões (listagens) do código do software é também bastante discutível.</w:t>
      </w:r>
    </w:p>
    <w:p w14:paraId="6F96152D" w14:textId="77777777" w:rsidR="00E64144" w:rsidRDefault="00E64144" w:rsidP="00E64144">
      <w:r>
        <w:t xml:space="preserve">Outra situação que pode justificar um anexo é a existência de fórmulas ou resultados no texto cuja dedução, embora suportada no Corpo do Relatório, não seja fácil ou evidente. Nessa altura, remete-se essa dedução para os Anexos, sobretudo quando for bastante longa. </w:t>
      </w:r>
    </w:p>
    <w:p w14:paraId="6BB7464C" w14:textId="77777777" w:rsidR="00E64144" w:rsidRDefault="00E64144" w:rsidP="00E64144">
      <w:r>
        <w:t xml:space="preserve">Pode ocorrer a necessidade de fazer acompanhar o Relatório de dados originais que sejam bastante extensos. Por exemplo, um estudo sobre uma determinada população pode ser baseado em estatísticas realizadas a partir de um conjunto vasto de indicadores (sociais, económicos, …) recolhidos durante um largo período. </w:t>
      </w:r>
    </w:p>
    <w:p w14:paraId="7110C1A0" w14:textId="77777777" w:rsidR="00DF7200" w:rsidRDefault="00E64144" w:rsidP="00E64144">
      <w:r>
        <w:t>Para alguns leitores, a análise de alguns dados em detalhe poderá ter significado ou importância, pelo que deverão acompanhar o relatório. Mas a sua introdução no corpo do texto pode torná-lo excessivamente grande e difícil de ler. Nessa altura, o corpo do Relatório contém apenas os valores mais relevantes, remetendo-se para o anexo todo o detalhe sobre os dados.</w:t>
      </w:r>
    </w:p>
    <w:sectPr w:rsidR="00DF7200" w:rsidSect="00247DDB">
      <w:footerReference w:type="default" r:id="rId37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D306A7" w14:textId="77777777" w:rsidR="00E7346A" w:rsidRDefault="00E7346A" w:rsidP="00FA3B59">
      <w:pPr>
        <w:spacing w:after="0" w:line="240" w:lineRule="auto"/>
      </w:pPr>
      <w:r>
        <w:separator/>
      </w:r>
    </w:p>
  </w:endnote>
  <w:endnote w:type="continuationSeparator" w:id="0">
    <w:p w14:paraId="0DD2FC4E" w14:textId="77777777" w:rsidR="00E7346A" w:rsidRDefault="00E7346A" w:rsidP="00FA3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A1845" w14:textId="77777777" w:rsidR="00C510C5" w:rsidRPr="006C7E30" w:rsidRDefault="00C510C5" w:rsidP="00DC54CC">
    <w:pPr>
      <w:pStyle w:val="Rodap"/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7BCB12F6" wp14:editId="38A373B5">
              <wp:simplePos x="0" y="0"/>
              <wp:positionH relativeFrom="margin">
                <wp:posOffset>0</wp:posOffset>
              </wp:positionH>
              <wp:positionV relativeFrom="paragraph">
                <wp:posOffset>0</wp:posOffset>
              </wp:positionV>
              <wp:extent cx="1062990" cy="198755"/>
              <wp:effectExtent l="0" t="0" r="0" b="0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453D62" w14:textId="77777777" w:rsidR="00C510C5" w:rsidRPr="00A75CE3" w:rsidRDefault="00C510C5" w:rsidP="00AC64AE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7BCB12F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0;margin-top:0;width:83.7pt;height:15.65pt;z-index:251665408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" filled="f" stroked="f">
              <v:textbox style="mso-fit-shape-to-text:t">
                <w:txbxContent>
                  <w:p w14:paraId="1B453D62" w14:textId="77777777" w:rsidR="00C510C5" w:rsidRPr="00A75CE3" w:rsidRDefault="00C510C5" w:rsidP="00AC64AE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DE883" w14:textId="0CDED0D5" w:rsidR="00272E7F" w:rsidRPr="007B1718" w:rsidRDefault="00272E7F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04812AF5" wp14:editId="6A59AF79">
              <wp:simplePos x="0" y="0"/>
              <wp:positionH relativeFrom="margin">
                <wp:posOffset>-103131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7F6968" w14:textId="77777777" w:rsidR="00272E7F" w:rsidRPr="00A75CE3" w:rsidRDefault="00272E7F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4812AF5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-8.1pt;margin-top:20.75pt;width:83.7pt;height:15.65pt;z-index:251669504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" filled="f" stroked="f">
              <v:textbox style="mso-fit-shape-to-text:t">
                <w:txbxContent>
                  <w:p w14:paraId="767F6968" w14:textId="77777777" w:rsidR="00272E7F" w:rsidRPr="00A75CE3" w:rsidRDefault="00272E7F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7B1718">
      <w:rPr>
        <w:sz w:val="14"/>
      </w:rPr>
      <w:t>ESCOLA TÉCNICO E PROFISSIONAL DE MAFRA</w:t>
    </w:r>
    <w:r>
      <w:rPr>
        <w:sz w:val="14"/>
      </w:rPr>
      <w:tab/>
      <w:t>ANO LETIVO 20</w:t>
    </w:r>
    <w:r w:rsidR="00D12A04">
      <w:rPr>
        <w:sz w:val="14"/>
      </w:rPr>
      <w:t>21</w:t>
    </w:r>
    <w:r>
      <w:rPr>
        <w:sz w:val="14"/>
      </w:rPr>
      <w:t>/20</w:t>
    </w:r>
    <w:r w:rsidR="00D12A04">
      <w:rPr>
        <w:sz w:val="14"/>
      </w:rPr>
      <w:t>22</w:t>
    </w:r>
    <w:r>
      <w:rPr>
        <w:sz w:val="14"/>
      </w:rPr>
      <w:tab/>
    </w:r>
    <w:r w:rsidRPr="007B1718">
      <w:rPr>
        <w:sz w:val="14"/>
      </w:rPr>
      <w:t>PÁGINA</w:t>
    </w:r>
    <w:r>
      <w:rPr>
        <w:sz w:val="14"/>
      </w:rPr>
      <w:t xml:space="preserve"> </w:t>
    </w:r>
    <w:r w:rsidRPr="00247DDB">
      <w:rPr>
        <w:sz w:val="14"/>
      </w:rPr>
      <w:fldChar w:fldCharType="begin"/>
    </w:r>
    <w:r w:rsidRPr="00247DDB">
      <w:rPr>
        <w:sz w:val="14"/>
      </w:rPr>
      <w:instrText xml:space="preserve"> PAGE   \* MERGEFORMAT </w:instrText>
    </w:r>
    <w:r w:rsidRPr="00247DDB">
      <w:rPr>
        <w:sz w:val="14"/>
      </w:rPr>
      <w:fldChar w:fldCharType="separate"/>
    </w:r>
    <w:r>
      <w:rPr>
        <w:noProof/>
        <w:sz w:val="14"/>
      </w:rPr>
      <w:t>i</w:t>
    </w:r>
    <w:r w:rsidRPr="00247DDB">
      <w:rPr>
        <w:noProof/>
        <w:sz w:val="14"/>
      </w:rPr>
      <w:fldChar w:fldCharType="end"/>
    </w:r>
    <w:r>
      <w:rPr>
        <w:sz w:val="14"/>
      </w:rPr>
      <w:br/>
    </w:r>
    <w:r w:rsidR="00D12A04">
      <w:rPr>
        <w:sz w:val="14"/>
      </w:rPr>
      <w:t>12º</w:t>
    </w:r>
    <w:r w:rsidRPr="007B1718">
      <w:rPr>
        <w:sz w:val="14"/>
      </w:rPr>
      <w:t>/</w:t>
    </w:r>
    <w:r w:rsidR="00D12A04">
      <w:rPr>
        <w:sz w:val="14"/>
      </w:rPr>
      <w:t>TEAC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DFF15" w14:textId="6C5E759A" w:rsidR="00C510C5" w:rsidRPr="007B1718" w:rsidRDefault="00C510C5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42F7C31" wp14:editId="3CBC34E0">
              <wp:simplePos x="0" y="0"/>
              <wp:positionH relativeFrom="margin">
                <wp:posOffset>-103131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A0E1C7" w14:textId="77777777" w:rsidR="00C510C5" w:rsidRPr="00A75CE3" w:rsidRDefault="00C510C5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42F7C31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margin-left:-8.1pt;margin-top:20.75pt;width:83.7pt;height:15.65pt;z-index:251667456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" filled="f" stroked="f">
              <v:textbox style="mso-fit-shape-to-text:t">
                <w:txbxContent>
                  <w:p w14:paraId="47A0E1C7" w14:textId="77777777" w:rsidR="00C510C5" w:rsidRPr="00A75CE3" w:rsidRDefault="00C510C5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7B1718">
      <w:rPr>
        <w:sz w:val="14"/>
      </w:rPr>
      <w:t>ESCOLA TÉCNICO E PROFISSIONAL DE MAFRA</w:t>
    </w:r>
    <w:r>
      <w:rPr>
        <w:sz w:val="14"/>
      </w:rPr>
      <w:tab/>
      <w:t>ANO LETIVO 20</w:t>
    </w:r>
    <w:r w:rsidR="009A0F51">
      <w:rPr>
        <w:sz w:val="14"/>
      </w:rPr>
      <w:t>20</w:t>
    </w:r>
    <w:r>
      <w:rPr>
        <w:sz w:val="14"/>
      </w:rPr>
      <w:t>/20</w:t>
    </w:r>
    <w:r w:rsidR="009A0F51">
      <w:rPr>
        <w:sz w:val="14"/>
      </w:rPr>
      <w:t>21</w:t>
    </w:r>
    <w:r>
      <w:rPr>
        <w:sz w:val="14"/>
      </w:rPr>
      <w:tab/>
    </w:r>
    <w:r w:rsidRPr="007B1718">
      <w:rPr>
        <w:sz w:val="14"/>
      </w:rPr>
      <w:t>PÁGINA</w:t>
    </w:r>
    <w:r>
      <w:rPr>
        <w:sz w:val="14"/>
      </w:rPr>
      <w:t xml:space="preserve"> </w:t>
    </w:r>
    <w:r w:rsidRPr="00247DDB">
      <w:rPr>
        <w:sz w:val="14"/>
      </w:rPr>
      <w:fldChar w:fldCharType="begin"/>
    </w:r>
    <w:r w:rsidRPr="00247DDB">
      <w:rPr>
        <w:sz w:val="14"/>
      </w:rPr>
      <w:instrText xml:space="preserve"> PAGE   \* MERGEFORMAT </w:instrText>
    </w:r>
    <w:r w:rsidRPr="00247DDB">
      <w:rPr>
        <w:sz w:val="14"/>
      </w:rPr>
      <w:fldChar w:fldCharType="separate"/>
    </w:r>
    <w:r w:rsidR="003C484C">
      <w:rPr>
        <w:noProof/>
        <w:sz w:val="14"/>
      </w:rPr>
      <w:t>18</w:t>
    </w:r>
    <w:r w:rsidRPr="00247DDB">
      <w:rPr>
        <w:noProof/>
        <w:sz w:val="14"/>
      </w:rPr>
      <w:fldChar w:fldCharType="end"/>
    </w:r>
    <w:r>
      <w:rPr>
        <w:sz w:val="14"/>
      </w:rPr>
      <w:br/>
    </w:r>
    <w:r w:rsidR="00C666AB">
      <w:rPr>
        <w:sz w:val="14"/>
      </w:rPr>
      <w:t>12TEAC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ECAF5B" w14:textId="77777777" w:rsidR="00E7346A" w:rsidRDefault="00E7346A" w:rsidP="00FA3B59">
      <w:pPr>
        <w:spacing w:after="0" w:line="240" w:lineRule="auto"/>
      </w:pPr>
      <w:r>
        <w:separator/>
      </w:r>
    </w:p>
  </w:footnote>
  <w:footnote w:type="continuationSeparator" w:id="0">
    <w:p w14:paraId="6E88F655" w14:textId="77777777" w:rsidR="00E7346A" w:rsidRDefault="00E7346A" w:rsidP="00FA3B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18942" w14:textId="5B6AC505" w:rsidR="00C510C5" w:rsidRDefault="0049277B" w:rsidP="0049277B">
    <w:pPr>
      <w:pStyle w:val="Cabealho"/>
      <w:jc w:val="right"/>
    </w:pPr>
    <w:r>
      <w:rPr>
        <w:noProof/>
        <w:lang w:eastAsia="pt-PT"/>
      </w:rPr>
      <w:drawing>
        <wp:anchor distT="0" distB="0" distL="114300" distR="114300" simplePos="0" relativeHeight="251659264" behindDoc="0" locked="0" layoutInCell="1" allowOverlap="1" wp14:anchorId="38D0D48B" wp14:editId="74DAE71E">
          <wp:simplePos x="0" y="0"/>
          <wp:positionH relativeFrom="column">
            <wp:posOffset>-343216</wp:posOffset>
          </wp:positionH>
          <wp:positionV relativeFrom="paragraph">
            <wp:posOffset>-48260</wp:posOffset>
          </wp:positionV>
          <wp:extent cx="5584473" cy="739472"/>
          <wp:effectExtent l="0" t="0" r="0" b="0"/>
          <wp:wrapNone/>
          <wp:docPr id="2" name="Imagem 2" descr="ETP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ETPM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84473" cy="739472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566ACCAD" wp14:editId="4B6CAFED">
          <wp:extent cx="511810" cy="503280"/>
          <wp:effectExtent l="0" t="0" r="2540" b="0"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3874" cy="5446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BAEA0" w14:textId="77777777" w:rsidR="00272E7F" w:rsidRPr="00E8045F" w:rsidRDefault="00272E7F" w:rsidP="006C7E30">
    <w:pPr>
      <w:pStyle w:val="Cabealho"/>
      <w:pBdr>
        <w:bottom w:val="single" w:sz="4" w:space="1" w:color="auto"/>
      </w:pBdr>
      <w:rPr>
        <w:smallCaps/>
        <w:spacing w:val="20"/>
      </w:rPr>
    </w:pPr>
    <w:r w:rsidRPr="00E8045F">
      <w:rPr>
        <w:smallCaps/>
        <w:spacing w:val="20"/>
      </w:rPr>
      <w:t>Título do Trabalho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2B13"/>
    <w:multiLevelType w:val="hybridMultilevel"/>
    <w:tmpl w:val="7246744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F4677"/>
    <w:multiLevelType w:val="hybridMultilevel"/>
    <w:tmpl w:val="E9D06C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8611B7"/>
    <w:multiLevelType w:val="hybridMultilevel"/>
    <w:tmpl w:val="758E5D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E756A0"/>
    <w:multiLevelType w:val="hybridMultilevel"/>
    <w:tmpl w:val="1C9029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345BEF"/>
    <w:multiLevelType w:val="hybridMultilevel"/>
    <w:tmpl w:val="508A10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874119"/>
    <w:multiLevelType w:val="multilevel"/>
    <w:tmpl w:val="239A217E"/>
    <w:lvl w:ilvl="0">
      <w:start w:val="1"/>
      <w:numFmt w:val="decimal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4EEE37BF"/>
    <w:multiLevelType w:val="hybridMultilevel"/>
    <w:tmpl w:val="BED6D28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A927F6"/>
    <w:multiLevelType w:val="hybridMultilevel"/>
    <w:tmpl w:val="9B5CA1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317399"/>
    <w:multiLevelType w:val="hybridMultilevel"/>
    <w:tmpl w:val="52864F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A12BCC"/>
    <w:multiLevelType w:val="hybridMultilevel"/>
    <w:tmpl w:val="BCBE7B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A130CC"/>
    <w:multiLevelType w:val="hybridMultilevel"/>
    <w:tmpl w:val="8C7603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545042"/>
    <w:multiLevelType w:val="hybridMultilevel"/>
    <w:tmpl w:val="7036421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ED592F"/>
    <w:multiLevelType w:val="hybridMultilevel"/>
    <w:tmpl w:val="725EFD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811338"/>
    <w:multiLevelType w:val="hybridMultilevel"/>
    <w:tmpl w:val="E26E2F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B1587B"/>
    <w:multiLevelType w:val="multilevel"/>
    <w:tmpl w:val="514086F4"/>
    <w:lvl w:ilvl="0">
      <w:start w:val="1"/>
      <w:numFmt w:val="decimal"/>
      <w:pStyle w:val="Ttulo1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pStyle w:val="Ttulo5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pStyle w:val="Ttulo6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pStyle w:val="Ttulo7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pStyle w:val="Ttulo8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pStyle w:val="Ttulo9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num w:numId="1" w16cid:durableId="74281136">
    <w:abstractNumId w:val="6"/>
  </w:num>
  <w:num w:numId="2" w16cid:durableId="1693729430">
    <w:abstractNumId w:val="0"/>
  </w:num>
  <w:num w:numId="3" w16cid:durableId="954563239">
    <w:abstractNumId w:val="14"/>
  </w:num>
  <w:num w:numId="4" w16cid:durableId="1884515774">
    <w:abstractNumId w:val="2"/>
  </w:num>
  <w:num w:numId="5" w16cid:durableId="1139806021">
    <w:abstractNumId w:val="12"/>
  </w:num>
  <w:num w:numId="6" w16cid:durableId="853349723">
    <w:abstractNumId w:val="8"/>
  </w:num>
  <w:num w:numId="7" w16cid:durableId="1203595176">
    <w:abstractNumId w:val="1"/>
  </w:num>
  <w:num w:numId="8" w16cid:durableId="235287334">
    <w:abstractNumId w:val="10"/>
  </w:num>
  <w:num w:numId="9" w16cid:durableId="1712684458">
    <w:abstractNumId w:val="13"/>
  </w:num>
  <w:num w:numId="10" w16cid:durableId="2115515289">
    <w:abstractNumId w:val="11"/>
  </w:num>
  <w:num w:numId="11" w16cid:durableId="1891457206">
    <w:abstractNumId w:val="5"/>
  </w:num>
  <w:num w:numId="12" w16cid:durableId="203372520">
    <w:abstractNumId w:val="3"/>
  </w:num>
  <w:num w:numId="13" w16cid:durableId="723912298">
    <w:abstractNumId w:val="4"/>
  </w:num>
  <w:num w:numId="14" w16cid:durableId="1386446309">
    <w:abstractNumId w:val="7"/>
  </w:num>
  <w:num w:numId="15" w16cid:durableId="995256114">
    <w:abstractNumId w:val="9"/>
  </w:num>
  <w:num w:numId="16" w16cid:durableId="1364984063">
    <w:abstractNumId w:val="14"/>
  </w:num>
  <w:num w:numId="17" w16cid:durableId="986132805">
    <w:abstractNumId w:val="14"/>
  </w:num>
  <w:num w:numId="18" w16cid:durableId="1158881160">
    <w:abstractNumId w:val="14"/>
  </w:num>
  <w:num w:numId="19" w16cid:durableId="775254766">
    <w:abstractNumId w:val="14"/>
  </w:num>
  <w:num w:numId="20" w16cid:durableId="1493838359">
    <w:abstractNumId w:val="14"/>
  </w:num>
  <w:num w:numId="21" w16cid:durableId="600725118">
    <w:abstractNumId w:val="14"/>
  </w:num>
  <w:num w:numId="22" w16cid:durableId="1307321871">
    <w:abstractNumId w:val="1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yres major">
    <w15:presenceInfo w15:providerId="Windows Live" w15:userId="8ba6539f6b7035b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trackRevision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2C1C"/>
    <w:rsid w:val="00001CA5"/>
    <w:rsid w:val="000021D1"/>
    <w:rsid w:val="00004128"/>
    <w:rsid w:val="0000474B"/>
    <w:rsid w:val="00004C32"/>
    <w:rsid w:val="00006D99"/>
    <w:rsid w:val="00007ACB"/>
    <w:rsid w:val="00010925"/>
    <w:rsid w:val="00011E85"/>
    <w:rsid w:val="00012DA4"/>
    <w:rsid w:val="00016C16"/>
    <w:rsid w:val="00023F7C"/>
    <w:rsid w:val="000262B7"/>
    <w:rsid w:val="00035C5B"/>
    <w:rsid w:val="000548F9"/>
    <w:rsid w:val="00054A1B"/>
    <w:rsid w:val="00055759"/>
    <w:rsid w:val="00062348"/>
    <w:rsid w:val="000673E7"/>
    <w:rsid w:val="00067E63"/>
    <w:rsid w:val="000709A6"/>
    <w:rsid w:val="00072B1C"/>
    <w:rsid w:val="00073D54"/>
    <w:rsid w:val="00075BB1"/>
    <w:rsid w:val="00077DA3"/>
    <w:rsid w:val="00083991"/>
    <w:rsid w:val="00090213"/>
    <w:rsid w:val="00094947"/>
    <w:rsid w:val="000A4565"/>
    <w:rsid w:val="000B0E75"/>
    <w:rsid w:val="000D71A1"/>
    <w:rsid w:val="000E1108"/>
    <w:rsid w:val="000F10D2"/>
    <w:rsid w:val="000F1443"/>
    <w:rsid w:val="0010093D"/>
    <w:rsid w:val="00100F69"/>
    <w:rsid w:val="00103760"/>
    <w:rsid w:val="00113057"/>
    <w:rsid w:val="001146C2"/>
    <w:rsid w:val="00121DBF"/>
    <w:rsid w:val="00123787"/>
    <w:rsid w:val="00131EB6"/>
    <w:rsid w:val="00135416"/>
    <w:rsid w:val="00145EB2"/>
    <w:rsid w:val="00153741"/>
    <w:rsid w:val="00160E08"/>
    <w:rsid w:val="001636DA"/>
    <w:rsid w:val="001729BB"/>
    <w:rsid w:val="001875C6"/>
    <w:rsid w:val="001A211F"/>
    <w:rsid w:val="001A5B77"/>
    <w:rsid w:val="001A78C6"/>
    <w:rsid w:val="001B0421"/>
    <w:rsid w:val="001B27C7"/>
    <w:rsid w:val="001C53EF"/>
    <w:rsid w:val="001C66E3"/>
    <w:rsid w:val="001D0EFC"/>
    <w:rsid w:val="001D2E62"/>
    <w:rsid w:val="001E4DF6"/>
    <w:rsid w:val="00202CAC"/>
    <w:rsid w:val="00205E34"/>
    <w:rsid w:val="00206ACF"/>
    <w:rsid w:val="00210575"/>
    <w:rsid w:val="002222B9"/>
    <w:rsid w:val="002225C0"/>
    <w:rsid w:val="00224A17"/>
    <w:rsid w:val="00227B0F"/>
    <w:rsid w:val="002335E3"/>
    <w:rsid w:val="00235F89"/>
    <w:rsid w:val="00236681"/>
    <w:rsid w:val="00247768"/>
    <w:rsid w:val="00247DDB"/>
    <w:rsid w:val="00251F19"/>
    <w:rsid w:val="00252113"/>
    <w:rsid w:val="00253900"/>
    <w:rsid w:val="0025549A"/>
    <w:rsid w:val="00256C97"/>
    <w:rsid w:val="00257402"/>
    <w:rsid w:val="00264B05"/>
    <w:rsid w:val="0026681F"/>
    <w:rsid w:val="00266FFC"/>
    <w:rsid w:val="00272E7F"/>
    <w:rsid w:val="00292F26"/>
    <w:rsid w:val="002A0ACD"/>
    <w:rsid w:val="002D3622"/>
    <w:rsid w:val="002D50AB"/>
    <w:rsid w:val="002F0C5D"/>
    <w:rsid w:val="002F45AC"/>
    <w:rsid w:val="002F51B3"/>
    <w:rsid w:val="002F5683"/>
    <w:rsid w:val="0030016D"/>
    <w:rsid w:val="003014F5"/>
    <w:rsid w:val="0031178C"/>
    <w:rsid w:val="003124DB"/>
    <w:rsid w:val="00320201"/>
    <w:rsid w:val="00323530"/>
    <w:rsid w:val="00324289"/>
    <w:rsid w:val="0032705B"/>
    <w:rsid w:val="00330FFF"/>
    <w:rsid w:val="003351C7"/>
    <w:rsid w:val="00342707"/>
    <w:rsid w:val="0034382E"/>
    <w:rsid w:val="00345A9A"/>
    <w:rsid w:val="0034660B"/>
    <w:rsid w:val="003525AC"/>
    <w:rsid w:val="003530F4"/>
    <w:rsid w:val="003538F9"/>
    <w:rsid w:val="00371243"/>
    <w:rsid w:val="0037544E"/>
    <w:rsid w:val="00376715"/>
    <w:rsid w:val="0038279F"/>
    <w:rsid w:val="00382D62"/>
    <w:rsid w:val="0038670B"/>
    <w:rsid w:val="003909D0"/>
    <w:rsid w:val="003926B3"/>
    <w:rsid w:val="003A2F81"/>
    <w:rsid w:val="003A2FC0"/>
    <w:rsid w:val="003A30FF"/>
    <w:rsid w:val="003B0ED2"/>
    <w:rsid w:val="003B2031"/>
    <w:rsid w:val="003B4DFC"/>
    <w:rsid w:val="003C3A3C"/>
    <w:rsid w:val="003C484C"/>
    <w:rsid w:val="003C6D30"/>
    <w:rsid w:val="003D03EA"/>
    <w:rsid w:val="003D3404"/>
    <w:rsid w:val="003D384F"/>
    <w:rsid w:val="003D5E6B"/>
    <w:rsid w:val="003E5791"/>
    <w:rsid w:val="003E5BC0"/>
    <w:rsid w:val="003F122F"/>
    <w:rsid w:val="003F4EAD"/>
    <w:rsid w:val="003F7A54"/>
    <w:rsid w:val="00400890"/>
    <w:rsid w:val="00405C3F"/>
    <w:rsid w:val="00415C28"/>
    <w:rsid w:val="00416D49"/>
    <w:rsid w:val="00423C2A"/>
    <w:rsid w:val="00431287"/>
    <w:rsid w:val="00433EEF"/>
    <w:rsid w:val="0043491B"/>
    <w:rsid w:val="00434E6C"/>
    <w:rsid w:val="0044642B"/>
    <w:rsid w:val="004564D2"/>
    <w:rsid w:val="004643EC"/>
    <w:rsid w:val="00472777"/>
    <w:rsid w:val="004807D4"/>
    <w:rsid w:val="004836B1"/>
    <w:rsid w:val="00487CBA"/>
    <w:rsid w:val="004910DD"/>
    <w:rsid w:val="00491C6F"/>
    <w:rsid w:val="0049277B"/>
    <w:rsid w:val="00496541"/>
    <w:rsid w:val="00496D7B"/>
    <w:rsid w:val="004A160C"/>
    <w:rsid w:val="004A5D7D"/>
    <w:rsid w:val="004B06B1"/>
    <w:rsid w:val="004D08A9"/>
    <w:rsid w:val="004D28A2"/>
    <w:rsid w:val="004D4C2C"/>
    <w:rsid w:val="004D5F81"/>
    <w:rsid w:val="004D6D40"/>
    <w:rsid w:val="004E1529"/>
    <w:rsid w:val="004E4D98"/>
    <w:rsid w:val="004F36E2"/>
    <w:rsid w:val="004F5463"/>
    <w:rsid w:val="00500D7F"/>
    <w:rsid w:val="0051008E"/>
    <w:rsid w:val="00513AF9"/>
    <w:rsid w:val="00521CF1"/>
    <w:rsid w:val="00522DA5"/>
    <w:rsid w:val="0053577F"/>
    <w:rsid w:val="005364A5"/>
    <w:rsid w:val="005378F9"/>
    <w:rsid w:val="0055113A"/>
    <w:rsid w:val="005550AD"/>
    <w:rsid w:val="005570E3"/>
    <w:rsid w:val="0055739D"/>
    <w:rsid w:val="00562867"/>
    <w:rsid w:val="00566289"/>
    <w:rsid w:val="005673E9"/>
    <w:rsid w:val="00567B57"/>
    <w:rsid w:val="00571C26"/>
    <w:rsid w:val="00584F22"/>
    <w:rsid w:val="0058755E"/>
    <w:rsid w:val="00587671"/>
    <w:rsid w:val="00591E10"/>
    <w:rsid w:val="00592169"/>
    <w:rsid w:val="005968E3"/>
    <w:rsid w:val="005A0D48"/>
    <w:rsid w:val="005A0F57"/>
    <w:rsid w:val="005A1950"/>
    <w:rsid w:val="005A2CF7"/>
    <w:rsid w:val="005B2286"/>
    <w:rsid w:val="005B6D46"/>
    <w:rsid w:val="005B74F9"/>
    <w:rsid w:val="005C17BE"/>
    <w:rsid w:val="005C4057"/>
    <w:rsid w:val="005C5D2E"/>
    <w:rsid w:val="005D7CFD"/>
    <w:rsid w:val="005E0765"/>
    <w:rsid w:val="005F48FB"/>
    <w:rsid w:val="005F4945"/>
    <w:rsid w:val="00606355"/>
    <w:rsid w:val="00616356"/>
    <w:rsid w:val="00623CE4"/>
    <w:rsid w:val="00632457"/>
    <w:rsid w:val="006344BA"/>
    <w:rsid w:val="006354E2"/>
    <w:rsid w:val="006413D0"/>
    <w:rsid w:val="006516A2"/>
    <w:rsid w:val="00653077"/>
    <w:rsid w:val="006639B4"/>
    <w:rsid w:val="00665E70"/>
    <w:rsid w:val="00676BA3"/>
    <w:rsid w:val="00680F0E"/>
    <w:rsid w:val="00684B03"/>
    <w:rsid w:val="006860B0"/>
    <w:rsid w:val="00697857"/>
    <w:rsid w:val="006A368B"/>
    <w:rsid w:val="006A5C59"/>
    <w:rsid w:val="006B3BF2"/>
    <w:rsid w:val="006B45E4"/>
    <w:rsid w:val="006B4E99"/>
    <w:rsid w:val="006C1069"/>
    <w:rsid w:val="006C2168"/>
    <w:rsid w:val="006C301F"/>
    <w:rsid w:val="006C3297"/>
    <w:rsid w:val="006C35BA"/>
    <w:rsid w:val="006C7E30"/>
    <w:rsid w:val="006D614F"/>
    <w:rsid w:val="006D750E"/>
    <w:rsid w:val="006E5ED8"/>
    <w:rsid w:val="006E70F4"/>
    <w:rsid w:val="006F50DE"/>
    <w:rsid w:val="006F7265"/>
    <w:rsid w:val="00701670"/>
    <w:rsid w:val="00701EB9"/>
    <w:rsid w:val="00702BB6"/>
    <w:rsid w:val="00703DFE"/>
    <w:rsid w:val="00704E3C"/>
    <w:rsid w:val="00710317"/>
    <w:rsid w:val="00710658"/>
    <w:rsid w:val="007112C4"/>
    <w:rsid w:val="00717BE4"/>
    <w:rsid w:val="00717D20"/>
    <w:rsid w:val="00720BA3"/>
    <w:rsid w:val="00720DD4"/>
    <w:rsid w:val="0072203C"/>
    <w:rsid w:val="00722C4E"/>
    <w:rsid w:val="00731ABF"/>
    <w:rsid w:val="007373C8"/>
    <w:rsid w:val="0074454E"/>
    <w:rsid w:val="00750BF4"/>
    <w:rsid w:val="007517DA"/>
    <w:rsid w:val="00752F15"/>
    <w:rsid w:val="007725FA"/>
    <w:rsid w:val="00775493"/>
    <w:rsid w:val="00784C4A"/>
    <w:rsid w:val="0079249C"/>
    <w:rsid w:val="00792EDC"/>
    <w:rsid w:val="007948EC"/>
    <w:rsid w:val="00794B4A"/>
    <w:rsid w:val="007A08B4"/>
    <w:rsid w:val="007A2BB1"/>
    <w:rsid w:val="007A5946"/>
    <w:rsid w:val="007B1718"/>
    <w:rsid w:val="007B5E4F"/>
    <w:rsid w:val="007B63FB"/>
    <w:rsid w:val="007C69F4"/>
    <w:rsid w:val="007D11D5"/>
    <w:rsid w:val="007D274F"/>
    <w:rsid w:val="007D2989"/>
    <w:rsid w:val="007D2B1E"/>
    <w:rsid w:val="007D70DC"/>
    <w:rsid w:val="007E52E5"/>
    <w:rsid w:val="007F2375"/>
    <w:rsid w:val="007F36AD"/>
    <w:rsid w:val="007F4F28"/>
    <w:rsid w:val="007F6583"/>
    <w:rsid w:val="007F72A6"/>
    <w:rsid w:val="007F7633"/>
    <w:rsid w:val="0080142A"/>
    <w:rsid w:val="0080197C"/>
    <w:rsid w:val="00801A36"/>
    <w:rsid w:val="00803A84"/>
    <w:rsid w:val="0080440C"/>
    <w:rsid w:val="00812BD7"/>
    <w:rsid w:val="008138A2"/>
    <w:rsid w:val="00814495"/>
    <w:rsid w:val="00817DFF"/>
    <w:rsid w:val="00823341"/>
    <w:rsid w:val="00824B14"/>
    <w:rsid w:val="00826665"/>
    <w:rsid w:val="00834432"/>
    <w:rsid w:val="00837A40"/>
    <w:rsid w:val="00837E05"/>
    <w:rsid w:val="00841D45"/>
    <w:rsid w:val="00855A54"/>
    <w:rsid w:val="008723E3"/>
    <w:rsid w:val="00874C1A"/>
    <w:rsid w:val="00875151"/>
    <w:rsid w:val="0088165F"/>
    <w:rsid w:val="008816B2"/>
    <w:rsid w:val="0088219D"/>
    <w:rsid w:val="00883A1A"/>
    <w:rsid w:val="0088516D"/>
    <w:rsid w:val="008905B5"/>
    <w:rsid w:val="00890601"/>
    <w:rsid w:val="00892DD7"/>
    <w:rsid w:val="008934DE"/>
    <w:rsid w:val="00897268"/>
    <w:rsid w:val="00897539"/>
    <w:rsid w:val="00897A32"/>
    <w:rsid w:val="008A2026"/>
    <w:rsid w:val="008A54F3"/>
    <w:rsid w:val="008A5E87"/>
    <w:rsid w:val="008A69E4"/>
    <w:rsid w:val="008B0E81"/>
    <w:rsid w:val="008B210D"/>
    <w:rsid w:val="008B328F"/>
    <w:rsid w:val="008B32F6"/>
    <w:rsid w:val="008C27D8"/>
    <w:rsid w:val="008C4D91"/>
    <w:rsid w:val="008C6F42"/>
    <w:rsid w:val="008D0490"/>
    <w:rsid w:val="008F02CD"/>
    <w:rsid w:val="008F2B49"/>
    <w:rsid w:val="00902BC7"/>
    <w:rsid w:val="009044A9"/>
    <w:rsid w:val="00906128"/>
    <w:rsid w:val="00906C3C"/>
    <w:rsid w:val="00910A39"/>
    <w:rsid w:val="009133BE"/>
    <w:rsid w:val="00932296"/>
    <w:rsid w:val="009335F5"/>
    <w:rsid w:val="00947131"/>
    <w:rsid w:val="00951D84"/>
    <w:rsid w:val="00952372"/>
    <w:rsid w:val="009533CA"/>
    <w:rsid w:val="009541F4"/>
    <w:rsid w:val="0095757D"/>
    <w:rsid w:val="00961715"/>
    <w:rsid w:val="009622FD"/>
    <w:rsid w:val="009730A4"/>
    <w:rsid w:val="00973861"/>
    <w:rsid w:val="009922C0"/>
    <w:rsid w:val="00992948"/>
    <w:rsid w:val="009950DF"/>
    <w:rsid w:val="00995B82"/>
    <w:rsid w:val="00997650"/>
    <w:rsid w:val="009A0F51"/>
    <w:rsid w:val="009A1240"/>
    <w:rsid w:val="009A4D93"/>
    <w:rsid w:val="009A572F"/>
    <w:rsid w:val="009B76B2"/>
    <w:rsid w:val="009C17E6"/>
    <w:rsid w:val="009C2373"/>
    <w:rsid w:val="009C4BB6"/>
    <w:rsid w:val="009D4C2D"/>
    <w:rsid w:val="009E1D3B"/>
    <w:rsid w:val="009E685D"/>
    <w:rsid w:val="009E7269"/>
    <w:rsid w:val="009E76C5"/>
    <w:rsid w:val="00A00B36"/>
    <w:rsid w:val="00A0309C"/>
    <w:rsid w:val="00A212A3"/>
    <w:rsid w:val="00A24046"/>
    <w:rsid w:val="00A2536F"/>
    <w:rsid w:val="00A367FD"/>
    <w:rsid w:val="00A41876"/>
    <w:rsid w:val="00A42F5B"/>
    <w:rsid w:val="00A6040B"/>
    <w:rsid w:val="00A62732"/>
    <w:rsid w:val="00A7090D"/>
    <w:rsid w:val="00A737E6"/>
    <w:rsid w:val="00A77C7E"/>
    <w:rsid w:val="00A834F7"/>
    <w:rsid w:val="00A904DA"/>
    <w:rsid w:val="00A9130D"/>
    <w:rsid w:val="00A91FE0"/>
    <w:rsid w:val="00AA36A5"/>
    <w:rsid w:val="00AA4973"/>
    <w:rsid w:val="00AB43EA"/>
    <w:rsid w:val="00AC4CF9"/>
    <w:rsid w:val="00AC64AE"/>
    <w:rsid w:val="00AD0EE7"/>
    <w:rsid w:val="00AD7918"/>
    <w:rsid w:val="00AE1AC7"/>
    <w:rsid w:val="00AE3D2D"/>
    <w:rsid w:val="00AF5F48"/>
    <w:rsid w:val="00B129CF"/>
    <w:rsid w:val="00B20194"/>
    <w:rsid w:val="00B236BC"/>
    <w:rsid w:val="00B24DEC"/>
    <w:rsid w:val="00B27A33"/>
    <w:rsid w:val="00B308F4"/>
    <w:rsid w:val="00B30F58"/>
    <w:rsid w:val="00B40046"/>
    <w:rsid w:val="00B4042A"/>
    <w:rsid w:val="00B4206E"/>
    <w:rsid w:val="00B44411"/>
    <w:rsid w:val="00B47B4A"/>
    <w:rsid w:val="00B50036"/>
    <w:rsid w:val="00B505F8"/>
    <w:rsid w:val="00B519D3"/>
    <w:rsid w:val="00B51CFE"/>
    <w:rsid w:val="00B56846"/>
    <w:rsid w:val="00B6416E"/>
    <w:rsid w:val="00B64BC4"/>
    <w:rsid w:val="00B66E64"/>
    <w:rsid w:val="00B85C4F"/>
    <w:rsid w:val="00B86427"/>
    <w:rsid w:val="00B87F06"/>
    <w:rsid w:val="00B923F5"/>
    <w:rsid w:val="00B92C1C"/>
    <w:rsid w:val="00B9343E"/>
    <w:rsid w:val="00BA09C2"/>
    <w:rsid w:val="00BA5909"/>
    <w:rsid w:val="00BB13B2"/>
    <w:rsid w:val="00BB4EEB"/>
    <w:rsid w:val="00BB6C1F"/>
    <w:rsid w:val="00BC778B"/>
    <w:rsid w:val="00BD1A29"/>
    <w:rsid w:val="00BD362B"/>
    <w:rsid w:val="00BD42BB"/>
    <w:rsid w:val="00BD579E"/>
    <w:rsid w:val="00BD6443"/>
    <w:rsid w:val="00BE5A59"/>
    <w:rsid w:val="00BE5AFD"/>
    <w:rsid w:val="00BF1ED2"/>
    <w:rsid w:val="00C0354F"/>
    <w:rsid w:val="00C05BA3"/>
    <w:rsid w:val="00C14717"/>
    <w:rsid w:val="00C171F2"/>
    <w:rsid w:val="00C21C65"/>
    <w:rsid w:val="00C427A9"/>
    <w:rsid w:val="00C510C5"/>
    <w:rsid w:val="00C52625"/>
    <w:rsid w:val="00C55D3E"/>
    <w:rsid w:val="00C664C4"/>
    <w:rsid w:val="00C666AB"/>
    <w:rsid w:val="00C72CE7"/>
    <w:rsid w:val="00C76898"/>
    <w:rsid w:val="00C82ED7"/>
    <w:rsid w:val="00C833B0"/>
    <w:rsid w:val="00C8608C"/>
    <w:rsid w:val="00C86976"/>
    <w:rsid w:val="00C93A7E"/>
    <w:rsid w:val="00C94304"/>
    <w:rsid w:val="00C95452"/>
    <w:rsid w:val="00CA1570"/>
    <w:rsid w:val="00CA51B3"/>
    <w:rsid w:val="00CA76FB"/>
    <w:rsid w:val="00CB3E1C"/>
    <w:rsid w:val="00CB6281"/>
    <w:rsid w:val="00CB6A86"/>
    <w:rsid w:val="00CB7D6B"/>
    <w:rsid w:val="00CC3F52"/>
    <w:rsid w:val="00CC634E"/>
    <w:rsid w:val="00CD09D6"/>
    <w:rsid w:val="00CD10BC"/>
    <w:rsid w:val="00CE75AA"/>
    <w:rsid w:val="00CF04FA"/>
    <w:rsid w:val="00CF255A"/>
    <w:rsid w:val="00CF66F4"/>
    <w:rsid w:val="00D02B8E"/>
    <w:rsid w:val="00D02F1F"/>
    <w:rsid w:val="00D11757"/>
    <w:rsid w:val="00D12A04"/>
    <w:rsid w:val="00D20D6C"/>
    <w:rsid w:val="00D246DA"/>
    <w:rsid w:val="00D27035"/>
    <w:rsid w:val="00D30297"/>
    <w:rsid w:val="00D32228"/>
    <w:rsid w:val="00D329CB"/>
    <w:rsid w:val="00D33E2A"/>
    <w:rsid w:val="00D3595D"/>
    <w:rsid w:val="00D35D5E"/>
    <w:rsid w:val="00D44436"/>
    <w:rsid w:val="00D63960"/>
    <w:rsid w:val="00D719F4"/>
    <w:rsid w:val="00D75C7E"/>
    <w:rsid w:val="00D800DC"/>
    <w:rsid w:val="00D862C1"/>
    <w:rsid w:val="00D96AA7"/>
    <w:rsid w:val="00DB634A"/>
    <w:rsid w:val="00DB7725"/>
    <w:rsid w:val="00DC226C"/>
    <w:rsid w:val="00DC34D9"/>
    <w:rsid w:val="00DC54CC"/>
    <w:rsid w:val="00DC7299"/>
    <w:rsid w:val="00DD4B5B"/>
    <w:rsid w:val="00DE2B30"/>
    <w:rsid w:val="00DE379E"/>
    <w:rsid w:val="00DE3EE1"/>
    <w:rsid w:val="00DE44D9"/>
    <w:rsid w:val="00DE5EF2"/>
    <w:rsid w:val="00DF0C15"/>
    <w:rsid w:val="00DF7171"/>
    <w:rsid w:val="00DF7200"/>
    <w:rsid w:val="00E03E8D"/>
    <w:rsid w:val="00E04CDF"/>
    <w:rsid w:val="00E061F6"/>
    <w:rsid w:val="00E12603"/>
    <w:rsid w:val="00E17D8C"/>
    <w:rsid w:val="00E253E3"/>
    <w:rsid w:val="00E279C2"/>
    <w:rsid w:val="00E35C66"/>
    <w:rsid w:val="00E401C8"/>
    <w:rsid w:val="00E42841"/>
    <w:rsid w:val="00E42961"/>
    <w:rsid w:val="00E45B80"/>
    <w:rsid w:val="00E47A0F"/>
    <w:rsid w:val="00E53BB9"/>
    <w:rsid w:val="00E55CA5"/>
    <w:rsid w:val="00E64144"/>
    <w:rsid w:val="00E65710"/>
    <w:rsid w:val="00E67CC4"/>
    <w:rsid w:val="00E7346A"/>
    <w:rsid w:val="00E73B3F"/>
    <w:rsid w:val="00E745DF"/>
    <w:rsid w:val="00E8045F"/>
    <w:rsid w:val="00E81A9E"/>
    <w:rsid w:val="00E832B8"/>
    <w:rsid w:val="00E86E05"/>
    <w:rsid w:val="00E86F8B"/>
    <w:rsid w:val="00E952F3"/>
    <w:rsid w:val="00EA0414"/>
    <w:rsid w:val="00EA1FF5"/>
    <w:rsid w:val="00EB01A9"/>
    <w:rsid w:val="00EB1275"/>
    <w:rsid w:val="00EB5587"/>
    <w:rsid w:val="00EB5FBB"/>
    <w:rsid w:val="00EC6BA9"/>
    <w:rsid w:val="00ED0C47"/>
    <w:rsid w:val="00ED261D"/>
    <w:rsid w:val="00EF1CC2"/>
    <w:rsid w:val="00EF516D"/>
    <w:rsid w:val="00F07AD8"/>
    <w:rsid w:val="00F120E9"/>
    <w:rsid w:val="00F133A2"/>
    <w:rsid w:val="00F20F3D"/>
    <w:rsid w:val="00F20F40"/>
    <w:rsid w:val="00F353EA"/>
    <w:rsid w:val="00F35D88"/>
    <w:rsid w:val="00F37C22"/>
    <w:rsid w:val="00F4548E"/>
    <w:rsid w:val="00F5051C"/>
    <w:rsid w:val="00F505D8"/>
    <w:rsid w:val="00F50F01"/>
    <w:rsid w:val="00F55364"/>
    <w:rsid w:val="00F61281"/>
    <w:rsid w:val="00F61340"/>
    <w:rsid w:val="00F62689"/>
    <w:rsid w:val="00F63B49"/>
    <w:rsid w:val="00F6741C"/>
    <w:rsid w:val="00F74465"/>
    <w:rsid w:val="00F75B57"/>
    <w:rsid w:val="00F82E6C"/>
    <w:rsid w:val="00F8412E"/>
    <w:rsid w:val="00F85A7F"/>
    <w:rsid w:val="00F86CC6"/>
    <w:rsid w:val="00F94BD3"/>
    <w:rsid w:val="00FA14DE"/>
    <w:rsid w:val="00FA2E97"/>
    <w:rsid w:val="00FA3B59"/>
    <w:rsid w:val="00FA4AFE"/>
    <w:rsid w:val="00FA5E91"/>
    <w:rsid w:val="00FC1AC4"/>
    <w:rsid w:val="00FC4AD6"/>
    <w:rsid w:val="00FD155B"/>
    <w:rsid w:val="00FD1568"/>
    <w:rsid w:val="00FE03E3"/>
    <w:rsid w:val="00FF2175"/>
    <w:rsid w:val="00FF4CA5"/>
    <w:rsid w:val="00FF6B9B"/>
    <w:rsid w:val="00FF7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397123"/>
  <w15:chartTrackingRefBased/>
  <w15:docId w15:val="{A31A6140-FA8B-4EA8-AB87-0C52711D5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F40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592169"/>
    <w:pPr>
      <w:keepNext/>
      <w:keepLines/>
      <w:pageBreakBefore/>
      <w:numPr>
        <w:numId w:val="3"/>
      </w:numPr>
      <w:spacing w:before="240" w:after="240"/>
      <w:jc w:val="left"/>
      <w:outlineLvl w:val="0"/>
    </w:pPr>
    <w:rPr>
      <w:rFonts w:eastAsiaTheme="majorEastAsia" w:cstheme="majorBidi"/>
      <w:b/>
      <w:smallCaps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22C0"/>
    <w:pPr>
      <w:keepNext/>
      <w:keepLines/>
      <w:numPr>
        <w:ilvl w:val="1"/>
        <w:numId w:val="3"/>
      </w:numPr>
      <w:spacing w:before="40" w:after="0"/>
      <w:outlineLvl w:val="1"/>
    </w:pPr>
    <w:rPr>
      <w:rFonts w:eastAsiaTheme="majorEastAsia" w:cstheme="majorBidi"/>
      <w:b/>
      <w:smallCaps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0548F9"/>
    <w:pPr>
      <w:keepNext/>
      <w:keepLines/>
      <w:numPr>
        <w:ilvl w:val="2"/>
        <w:numId w:val="3"/>
      </w:numPr>
      <w:spacing w:before="40" w:after="0"/>
      <w:outlineLvl w:val="2"/>
    </w:pPr>
    <w:rPr>
      <w:rFonts w:eastAsiaTheme="majorEastAsia" w:cstheme="majorBidi"/>
      <w:b/>
      <w:smallCaps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4643EC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4643EC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4643EC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643EC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643EC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643EC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8219D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A3B59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rsid w:val="00FA3B59"/>
    <w:rPr>
      <w:rFonts w:ascii="Times New Roman" w:hAnsi="Times New Roman"/>
      <w:sz w:val="24"/>
    </w:rPr>
  </w:style>
  <w:style w:type="table" w:styleId="TabelacomGrelha">
    <w:name w:val="Table Grid"/>
    <w:basedOn w:val="Tabelanormal"/>
    <w:uiPriority w:val="39"/>
    <w:rsid w:val="00DC5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592169"/>
    <w:rPr>
      <w:rFonts w:ascii="Times New Roman" w:eastAsiaTheme="majorEastAsia" w:hAnsi="Times New Roman" w:cstheme="majorBidi"/>
      <w:b/>
      <w:smallCaps/>
      <w:sz w:val="32"/>
      <w:szCs w:val="32"/>
    </w:rPr>
  </w:style>
  <w:style w:type="paragraph" w:customStyle="1" w:styleId="TextodeCapa">
    <w:name w:val="Texto de Capa"/>
    <w:basedOn w:val="Normal"/>
    <w:link w:val="TextodeCapaChar"/>
    <w:qFormat/>
    <w:rsid w:val="00CF255A"/>
    <w:pPr>
      <w:jc w:val="center"/>
    </w:pPr>
    <w:rPr>
      <w:b/>
      <w:smallCaps/>
      <w:sz w:val="32"/>
      <w:szCs w:val="32"/>
    </w:rPr>
  </w:style>
  <w:style w:type="character" w:styleId="TextodoMarcadordePosio">
    <w:name w:val="Placeholder Text"/>
    <w:basedOn w:val="Tipodeletrapredefinidodopargrafo"/>
    <w:uiPriority w:val="99"/>
    <w:semiHidden/>
    <w:rsid w:val="006A5C59"/>
    <w:rPr>
      <w:color w:val="808080"/>
    </w:rPr>
  </w:style>
  <w:style w:type="character" w:customStyle="1" w:styleId="TextodeCapaChar">
    <w:name w:val="Texto de Capa Char"/>
    <w:basedOn w:val="Tipodeletrapredefinidodopargrafo"/>
    <w:link w:val="TextodeCapa"/>
    <w:rsid w:val="00CF255A"/>
    <w:rPr>
      <w:rFonts w:ascii="Times New Roman" w:hAnsi="Times New Roman"/>
      <w:b/>
      <w:smallCaps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6A368B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6A368B"/>
    <w:pPr>
      <w:spacing w:after="100"/>
    </w:pPr>
  </w:style>
  <w:style w:type="paragraph" w:styleId="Cabealhodondice">
    <w:name w:val="TOC Heading"/>
    <w:basedOn w:val="Ttulo1"/>
    <w:next w:val="Normal"/>
    <w:uiPriority w:val="39"/>
    <w:unhideWhenUsed/>
    <w:qFormat/>
    <w:rsid w:val="003D5E6B"/>
    <w:pPr>
      <w:pageBreakBefore w:val="0"/>
      <w:spacing w:line="259" w:lineRule="auto"/>
      <w:outlineLvl w:val="9"/>
    </w:pPr>
    <w:rPr>
      <w:rFonts w:asciiTheme="majorHAnsi" w:hAnsiTheme="majorHAnsi"/>
      <w:b w:val="0"/>
      <w:smallCaps w:val="0"/>
      <w:color w:val="2E74B5" w:themeColor="accent1" w:themeShade="BF"/>
      <w:lang w:val="en-US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22C0"/>
    <w:rPr>
      <w:rFonts w:ascii="Times New Roman" w:eastAsiaTheme="majorEastAsia" w:hAnsi="Times New Roman" w:cstheme="majorBidi"/>
      <w:b/>
      <w:smallCaps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0548F9"/>
    <w:rPr>
      <w:rFonts w:ascii="Times New Roman" w:eastAsiaTheme="majorEastAsia" w:hAnsi="Times New Roman" w:cstheme="majorBidi"/>
      <w:b/>
      <w:smallCaps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4643EC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4643E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4643E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643E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643E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643E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dice2">
    <w:name w:val="toc 2"/>
    <w:basedOn w:val="Normal"/>
    <w:next w:val="Normal"/>
    <w:autoRedefine/>
    <w:uiPriority w:val="39"/>
    <w:unhideWhenUsed/>
    <w:rsid w:val="00292F26"/>
    <w:pPr>
      <w:spacing w:after="100"/>
      <w:ind w:left="240"/>
    </w:pPr>
  </w:style>
  <w:style w:type="paragraph" w:styleId="Bibliografia">
    <w:name w:val="Bibliography"/>
    <w:basedOn w:val="Normal"/>
    <w:next w:val="Normal"/>
    <w:uiPriority w:val="37"/>
    <w:unhideWhenUsed/>
    <w:rsid w:val="00DC34D9"/>
  </w:style>
  <w:style w:type="paragraph" w:styleId="ndice3">
    <w:name w:val="toc 3"/>
    <w:basedOn w:val="Normal"/>
    <w:next w:val="Normal"/>
    <w:autoRedefine/>
    <w:uiPriority w:val="39"/>
    <w:unhideWhenUsed/>
    <w:rsid w:val="007B5E4F"/>
    <w:pPr>
      <w:spacing w:after="100"/>
      <w:ind w:left="48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6516A2"/>
    <w:rPr>
      <w:color w:val="954F72" w:themeColor="followedHyperlink"/>
      <w:u w:val="single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FE03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pt-ST" w:eastAsia="pt-S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FE03E3"/>
    <w:rPr>
      <w:rFonts w:ascii="Courier New" w:eastAsia="Times New Roman" w:hAnsi="Courier New" w:cs="Courier New"/>
      <w:sz w:val="20"/>
      <w:szCs w:val="20"/>
      <w:lang w:val="pt-ST" w:eastAsia="pt-ST"/>
    </w:rPr>
  </w:style>
  <w:style w:type="paragraph" w:styleId="Legenda">
    <w:name w:val="caption"/>
    <w:basedOn w:val="Normal"/>
    <w:next w:val="Normal"/>
    <w:uiPriority w:val="35"/>
    <w:unhideWhenUsed/>
    <w:qFormat/>
    <w:rsid w:val="00F75B5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F50F01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F50F01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F50F01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F50F01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F50F01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1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2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2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3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86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8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3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3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66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0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35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1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9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1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1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7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4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6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84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16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0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9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6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8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7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2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0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0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7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5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1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9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2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77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9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7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6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6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3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3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12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8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0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2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5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3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47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2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9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8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microsoft.com/office/2011/relationships/people" Target="people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microsoft.com/office/2007/relationships/hdphoto" Target="media/hdphoto1.wdp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footer" Target="footer3.xml"/><Relationship Id="rId40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3.png"/><Relationship Id="rId38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95C5F968CDF48BE8B827450708797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412108-C470-40D3-B3C3-14B10E7D0BD5}"/>
      </w:docPartPr>
      <w:docPartBody>
        <w:p w:rsidR="00F829A5" w:rsidRDefault="00EF725C" w:rsidP="00EF725C">
          <w:pPr>
            <w:pStyle w:val="A95C5F968CDF48BE8B827450708797E01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1A0B44-87BB-47A2-BEF3-E30707B4D664}"/>
      </w:docPartPr>
      <w:docPartBody>
        <w:p w:rsidR="00C05414" w:rsidRDefault="00F829A5">
          <w:r w:rsidRPr="00010025">
            <w:rPr>
              <w:rStyle w:val="TextodoMarcadordePosio"/>
            </w:rPr>
            <w:t>Click here to enter text.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C4A57F-7B77-4BBA-AD54-7641605FA6DB}"/>
      </w:docPartPr>
      <w:docPartBody>
        <w:p w:rsidR="00C05414" w:rsidRDefault="00F829A5"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55265851A8274CA8B30677873B8546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98BFBD-908E-43FE-BD88-CB45FE2F9FF8}"/>
      </w:docPartPr>
      <w:docPartBody>
        <w:p w:rsidR="00C05414" w:rsidRDefault="00F829A5" w:rsidP="00F829A5">
          <w:pPr>
            <w:pStyle w:val="55265851A8274CA8B30677873B8546A4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740C27-5DCD-40A0-B8AD-970FC39F6F88}"/>
      </w:docPartPr>
      <w:docPartBody>
        <w:p w:rsidR="00C05414" w:rsidRDefault="00F829A5">
          <w:r w:rsidRPr="00010025">
            <w:rPr>
              <w:rStyle w:val="TextodoMarcadordePosio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B0A69BA40E124CB3944B4C2375FA2F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0F3C7C-1BAA-4AE8-8EC6-7BD55B4394AE}"/>
      </w:docPartPr>
      <w:docPartBody>
        <w:p w:rsidR="00725F14" w:rsidRDefault="00407EBD" w:rsidP="00407EBD">
          <w:pPr>
            <w:pStyle w:val="B0A69BA40E124CB3944B4C2375FA2FB18"/>
          </w:pPr>
          <w:r>
            <w:rPr>
              <w:rStyle w:val="TextodoMarcadordePosio"/>
            </w:rPr>
            <w:t>Clique para escolher uma data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25C"/>
    <w:rsid w:val="00131992"/>
    <w:rsid w:val="0014190F"/>
    <w:rsid w:val="001735AA"/>
    <w:rsid w:val="001D6035"/>
    <w:rsid w:val="00207216"/>
    <w:rsid w:val="002F630D"/>
    <w:rsid w:val="00320439"/>
    <w:rsid w:val="00332A5A"/>
    <w:rsid w:val="00336410"/>
    <w:rsid w:val="00364D5A"/>
    <w:rsid w:val="00366EFA"/>
    <w:rsid w:val="003800FD"/>
    <w:rsid w:val="0038738B"/>
    <w:rsid w:val="00407EBD"/>
    <w:rsid w:val="0042669C"/>
    <w:rsid w:val="004338E0"/>
    <w:rsid w:val="00453CF5"/>
    <w:rsid w:val="005808EF"/>
    <w:rsid w:val="005B61A3"/>
    <w:rsid w:val="005C5E07"/>
    <w:rsid w:val="005F5C84"/>
    <w:rsid w:val="00656384"/>
    <w:rsid w:val="006E0217"/>
    <w:rsid w:val="007216ED"/>
    <w:rsid w:val="00725F14"/>
    <w:rsid w:val="0074078B"/>
    <w:rsid w:val="00925528"/>
    <w:rsid w:val="00A82093"/>
    <w:rsid w:val="00B41ADC"/>
    <w:rsid w:val="00B62948"/>
    <w:rsid w:val="00BC1B48"/>
    <w:rsid w:val="00C05414"/>
    <w:rsid w:val="00C27EAA"/>
    <w:rsid w:val="00D02EEC"/>
    <w:rsid w:val="00D07D57"/>
    <w:rsid w:val="00D41972"/>
    <w:rsid w:val="00D849F8"/>
    <w:rsid w:val="00D96692"/>
    <w:rsid w:val="00DD4FB4"/>
    <w:rsid w:val="00E66D32"/>
    <w:rsid w:val="00E752C2"/>
    <w:rsid w:val="00EF725C"/>
    <w:rsid w:val="00F53906"/>
    <w:rsid w:val="00F829A5"/>
    <w:rsid w:val="00FE5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407EBD"/>
    <w:rPr>
      <w:color w:val="808080"/>
    </w:rPr>
  </w:style>
  <w:style w:type="paragraph" w:customStyle="1" w:styleId="A95C5F968CDF48BE8B827450708797E01">
    <w:name w:val="A95C5F968CDF48BE8B827450708797E01"/>
    <w:rsid w:val="00EF725C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  <w:style w:type="paragraph" w:customStyle="1" w:styleId="55265851A8274CA8B30677873B8546A4">
    <w:name w:val="55265851A8274CA8B30677873B8546A4"/>
    <w:rsid w:val="00F829A5"/>
  </w:style>
  <w:style w:type="paragraph" w:customStyle="1" w:styleId="B0A69BA40E124CB3944B4C2375FA2FB18">
    <w:name w:val="B0A69BA40E124CB3944B4C2375FA2FB18"/>
    <w:rsid w:val="00407EBD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Fon12</b:Tag>
    <b:SourceType>JournalArticle</b:SourceType>
    <b:Guid>{31D296C9-9F98-43C1-8F0C-DB6A9667A107}</b:Guid>
    <b:Title>Guia para a redação de relatórios</b:Title>
    <b:Year>2012</b:Year>
    <b:Publisher>Universidade de Aveiro</b:Publisher>
    <b:LCID>pt-PT</b:LCID>
    <b:Author>
      <b:Author>
        <b:NameList>
          <b:Person>
            <b:Last>Fonseca</b:Last>
            <b:First>Pedro</b:First>
          </b:Person>
        </b:NameList>
      </b:Author>
    </b:Author>
    <b:JournalName>Universidade de Aveiro - Departamento de Eletrónica, Telecomunicações e Informática</b:JournalName>
    <b:Pages>13</b:Pages>
    <b:Month>julho</b:Month>
    <b:Day>23</b:Day>
    <b:RefOrder>1</b:RefOrder>
  </b:Source>
  <b:Source>
    <b:Tag>Cad01</b:Tag>
    <b:SourceType>Report</b:SourceType>
    <b:Guid>{60E261E3-BFB4-4F5B-999E-A60BDA706037}</b:Guid>
    <b:Author>
      <b:Author>
        <b:NameList>
          <b:Person>
            <b:Last>Cadorin</b:Last>
            <b:First>Jair</b:First>
            <b:Middle>Líbero</b:Middle>
          </b:Person>
        </b:NameList>
      </b:Author>
    </b:Author>
    <b:Title>Carga e Descarga de Capacitores</b:Title>
    <b:Year>2001</b:Year>
    <b:City>São José</b:City>
    <b:Month>junho</b:Month>
    <b:Publisher>Escola Técnica Federal de Santa Catarina - Unidade de Ensino de São José</b:Publisher>
    <b:RefOrder>2</b:RefOrder>
  </b:Source>
  <b:Source>
    <b:Tag>Lui11</b:Tag>
    <b:SourceType>JournalArticle</b:SourceType>
    <b:Guid>{4D7A2840-CC94-4863-81EB-22AA034B0E38}</b:Guid>
    <b:Title>Como elaborar um Relatório Técnico-Científico</b:Title>
    <b:Year>2011</b:Year>
    <b:Author>
      <b:Author>
        <b:NameList>
          <b:Person>
            <b:Last>Luiz</b:Last>
            <b:First>Ilton</b:First>
          </b:Person>
        </b:NameList>
      </b:Author>
    </b:Author>
    <b:Pages>4</b:Pages>
    <b:Month>março</b:Month>
    <b:Day>03</b:Day>
    <b:RefOrder>3</b:RefOrder>
  </b:Source>
  <b:Source>
    <b:Tag>Fel10</b:Tag>
    <b:SourceType>JournalArticle</b:SourceType>
    <b:Guid>{EA493F1C-82EB-4DE3-BF77-7246A742778A}</b:Guid>
    <b:Author>
      <b:Author>
        <b:NameList>
          <b:Person>
            <b:Last>Felicio</b:Last>
            <b:First>Joana</b:First>
            <b:Middle>Carla</b:Middle>
          </b:Person>
        </b:NameList>
      </b:Author>
    </b:Author>
    <b:Title>Modelo de Relatório técnico-científico baseado na</b:Title>
    <b:JournalName>NBR 10719: apresentação de relatórios técnico-científicos</b:JournalName>
    <b:Year>2010</b:Year>
    <b:Pages>11</b:Pages>
    <b:Publisher>Universidade Federal de Santa Catarina</b:Publisher>
    <b:RefOrder>4</b:RefOrder>
  </b:Source>
</b:Sources>
</file>

<file path=customXml/itemProps1.xml><?xml version="1.0" encoding="utf-8"?>
<ds:datastoreItem xmlns:ds="http://schemas.openxmlformats.org/officeDocument/2006/customXml" ds:itemID="{3343A08B-E3CF-4ACC-97EF-13D00DD08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2744</TotalTime>
  <Pages>40</Pages>
  <Words>6027</Words>
  <Characters>34355</Characters>
  <Application>Microsoft Office Word</Application>
  <DocSecurity>0</DocSecurity>
  <Lines>286</Lines>
  <Paragraphs>80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Cléon Adónis Gonçalves Fialho dos Santos</dc:creator>
  <cp:keywords/>
  <dc:description/>
  <cp:lastModifiedBy>ayres major</cp:lastModifiedBy>
  <cp:revision>51</cp:revision>
  <dcterms:created xsi:type="dcterms:W3CDTF">2017-10-19T18:23:00Z</dcterms:created>
  <dcterms:modified xsi:type="dcterms:W3CDTF">2022-04-25T00:46:00Z</dcterms:modified>
</cp:coreProperties>
</file>