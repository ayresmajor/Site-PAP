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77777777" w:rsidR="00FA3B59" w:rsidRPr="00205E34" w:rsidRDefault="00205E34" w:rsidP="00932296">
          <w:pPr>
            <w:spacing w:line="240" w:lineRule="auto"/>
            <w:jc w:val="center"/>
          </w:pPr>
          <w:r>
            <w:rPr>
              <w:rStyle w:val="TextodeCapaChar"/>
            </w:rPr>
            <w:t>Título do Trabalho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364BF190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7D0D1C6F" w14:textId="4F159605" w:rsidR="00D12A04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646642" w:history="1">
            <w:r w:rsidR="00D12A04" w:rsidRPr="0059055A">
              <w:rPr>
                <w:rStyle w:val="Hiperligao"/>
                <w:noProof/>
              </w:rPr>
              <w:t>Índice de Figuras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iii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B08BF50" w14:textId="193AF68A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3" w:history="1">
            <w:r w:rsidR="00D12A04" w:rsidRPr="0059055A">
              <w:rPr>
                <w:rStyle w:val="Hiperligao"/>
                <w:noProof/>
              </w:rPr>
              <w:t>Índice de Tabelas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iv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9A05CF8" w14:textId="2346CE55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4" w:history="1">
            <w:r w:rsidR="00D12A04" w:rsidRPr="0059055A">
              <w:rPr>
                <w:rStyle w:val="Hiperligao"/>
                <w:noProof/>
              </w:rPr>
              <w:t>Agradecimentos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81B6824" w14:textId="00E9EBB7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5" w:history="1">
            <w:r w:rsidR="00D12A04" w:rsidRPr="0059055A">
              <w:rPr>
                <w:rStyle w:val="Hiperligao"/>
                <w:noProof/>
              </w:rPr>
              <w:t>Resumo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E7702F3" w14:textId="04321231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6" w:history="1">
            <w:r w:rsidR="00D12A04" w:rsidRPr="0059055A">
              <w:rPr>
                <w:rStyle w:val="Hiperligao"/>
                <w:noProof/>
              </w:rPr>
              <w:t>Abstract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6B8DDE7" w14:textId="5738E64E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7" w:history="1">
            <w:r w:rsidR="00D12A04" w:rsidRPr="0059055A">
              <w:rPr>
                <w:rStyle w:val="Hiperligao"/>
                <w:noProof/>
              </w:rPr>
              <w:t>Simbologia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viii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D258E2D" w14:textId="0D4D4C11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8" w:history="1">
            <w:r w:rsidR="00D12A04" w:rsidRPr="0059055A">
              <w:rPr>
                <w:rStyle w:val="Hiperligao"/>
                <w:noProof/>
              </w:rPr>
              <w:t>1 - Introdução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24CC5B72" w14:textId="3C5342D3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49" w:history="1">
            <w:r w:rsidR="00D12A04" w:rsidRPr="0059055A">
              <w:rPr>
                <w:rStyle w:val="Hiperligao"/>
                <w:noProof/>
              </w:rPr>
              <w:t>2 - Escolha e Fundamentação do Projeto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_Toc101646649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EDCEB12" w14:textId="345CB324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0" w:history="1">
            <w:r w:rsidR="00D12A04" w:rsidRPr="0059055A">
              <w:rPr>
                <w:rStyle w:val="Hiperligao"/>
                <w:noProof/>
              </w:rPr>
              <w:t>2.1. Conceção do Projeto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C32F665" w14:textId="6D56D365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1" w:history="1">
            <w:r w:rsidR="00D12A04" w:rsidRPr="0059055A">
              <w:rPr>
                <w:rStyle w:val="Hiperligao"/>
                <w:noProof/>
              </w:rPr>
              <w:t>3 - Fases de Desenvolvimento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A2346E7" w14:textId="346C61A4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2" w:history="1">
            <w:r w:rsidR="00D12A04" w:rsidRPr="0059055A">
              <w:rPr>
                <w:rStyle w:val="Hiperligao"/>
                <w:noProof/>
              </w:rPr>
              <w:t>3.1. As linguagens utilizadas.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5663C6F6" w14:textId="3933F9F3" w:rsidR="00D12A04" w:rsidRDefault="00A5432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3" w:history="1">
            <w:r w:rsidR="00D12A04" w:rsidRPr="0059055A">
              <w:rPr>
                <w:rStyle w:val="Hiperligao"/>
                <w:noProof/>
              </w:rPr>
              <w:t>3.1.1. Python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CD4AA4D" w14:textId="567B38A9" w:rsidR="00D12A04" w:rsidRDefault="00A5432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4" w:history="1">
            <w:r w:rsidR="00D12A04" w:rsidRPr="0059055A">
              <w:rPr>
                <w:rStyle w:val="Hiperligao"/>
                <w:noProof/>
              </w:rPr>
              <w:t>3.1.2. JavaScript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5962B22" w14:textId="2D147543" w:rsidR="00D12A04" w:rsidRDefault="00A5432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5" w:history="1">
            <w:r w:rsidR="00D12A04" w:rsidRPr="0059055A">
              <w:rPr>
                <w:rStyle w:val="Hiperligao"/>
                <w:noProof/>
              </w:rPr>
              <w:t>3.1.3. HTML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D01850D" w14:textId="11775556" w:rsidR="00D12A04" w:rsidRDefault="00A5432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6" w:history="1">
            <w:r w:rsidR="00D12A04" w:rsidRPr="0059055A">
              <w:rPr>
                <w:rStyle w:val="Hiperligao"/>
                <w:noProof/>
              </w:rPr>
              <w:t>3.1.4. CSS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E5A2B6C" w14:textId="448D3DA4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7" w:history="1">
            <w:r w:rsidR="00D12A04" w:rsidRPr="0059055A">
              <w:rPr>
                <w:rStyle w:val="Hiperligao"/>
                <w:noProof/>
              </w:rPr>
              <w:t>3.2. O Site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6440B70F" w14:textId="617BDB7C" w:rsidR="00D12A04" w:rsidRDefault="00A5432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8" w:history="1">
            <w:r w:rsidR="00D12A04" w:rsidRPr="0059055A">
              <w:rPr>
                <w:rStyle w:val="Hiperligao"/>
                <w:noProof/>
              </w:rPr>
              <w:t>3.2.1. Cores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4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21BB98C9" w14:textId="02BCC71C" w:rsidR="00D12A04" w:rsidRDefault="00A5432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59" w:history="1">
            <w:r w:rsidR="00D12A04" w:rsidRPr="0059055A">
              <w:rPr>
                <w:rStyle w:val="Hiperligao"/>
                <w:noProof/>
              </w:rPr>
              <w:t>3.2.2. Logotipo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_Toc101646659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4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4E124CC" w14:textId="22A2ADCB" w:rsidR="00D12A04" w:rsidRDefault="00A5432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0" w:history="1">
            <w:r w:rsidR="00D12A04" w:rsidRPr="0059055A">
              <w:rPr>
                <w:rStyle w:val="Hiperligao"/>
                <w:noProof/>
              </w:rPr>
              <w:t>3.2.3.</w:t>
            </w:r>
            <w:r w:rsidR="00D12A04" w:rsidRPr="0059055A">
              <w:rPr>
                <w:rStyle w:val="Hiperligao"/>
                <w:i/>
                <w:iCs/>
                <w:noProof/>
              </w:rPr>
              <w:t xml:space="preserve"> Layout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C4D6E6A" w14:textId="18AE08E1" w:rsidR="00D12A04" w:rsidRDefault="00A5432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1" w:history="1">
            <w:r w:rsidR="00D12A04" w:rsidRPr="0059055A">
              <w:rPr>
                <w:rStyle w:val="Hiperligao"/>
                <w:noProof/>
              </w:rPr>
              <w:t>3.2.4. Atuação do HTML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191BD37" w14:textId="5C4DC110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2" w:history="1">
            <w:r w:rsidR="00D12A04" w:rsidRPr="0059055A">
              <w:rPr>
                <w:rStyle w:val="Hiperligao"/>
                <w:noProof/>
              </w:rPr>
              <w:t>3.3. Os programas selecionados.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6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F149F40" w14:textId="3E26A367" w:rsidR="00D12A04" w:rsidRDefault="00A5432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3" w:history="1">
            <w:r w:rsidR="00D12A04" w:rsidRPr="0059055A">
              <w:rPr>
                <w:rStyle w:val="Hiperligao"/>
                <w:noProof/>
              </w:rPr>
              <w:t>3.3.1. Pedra Papel Tesoura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7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652E43E6" w14:textId="1DB5BE9E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4" w:history="1">
            <w:r w:rsidR="00D12A04" w:rsidRPr="0059055A">
              <w:rPr>
                <w:rStyle w:val="Hiperligao"/>
                <w:noProof/>
              </w:rPr>
              <w:t>3.4. Lista de Material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_Toc101646664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12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AEFB834" w14:textId="21BF43EE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5" w:history="1">
            <w:r w:rsidR="00D12A04" w:rsidRPr="0059055A">
              <w:rPr>
                <w:rStyle w:val="Hiperligao"/>
                <w:noProof/>
              </w:rPr>
              <w:t>3.5. Lista de ferramentas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_Toc101646665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13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97A8114" w14:textId="2D24A455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6" w:history="1">
            <w:r w:rsidR="00D12A04" w:rsidRPr="0059055A">
              <w:rPr>
                <w:rStyle w:val="Hiperligao"/>
                <w:noProof/>
              </w:rPr>
              <w:t>3.6. Tarefas e Atividades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_Toc101646666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0BB69C1C" w14:textId="7DD74E4F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7" w:history="1">
            <w:r w:rsidR="00D12A04" w:rsidRPr="0059055A">
              <w:rPr>
                <w:rStyle w:val="Hiperligao"/>
                <w:noProof/>
              </w:rPr>
              <w:t>3.7. Estimativa Orçamental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_Toc101646667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778F885A" w14:textId="3CA0BD0C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8" w:history="1">
            <w:r w:rsidR="00D12A04" w:rsidRPr="0059055A">
              <w:rPr>
                <w:rStyle w:val="Hiperligao"/>
                <w:noProof/>
              </w:rPr>
              <w:t>3.8. Orçamento Final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_Toc101646668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586EEF03" w14:textId="67C16352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69" w:history="1">
            <w:r w:rsidR="00D12A04" w:rsidRPr="0059055A">
              <w:rPr>
                <w:rStyle w:val="Hiperligao"/>
                <w:noProof/>
              </w:rPr>
              <w:t>3.9. Resultados Obtidos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_Toc101646669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2D42BEB" w14:textId="35B9979F" w:rsidR="00D12A04" w:rsidRDefault="00A5432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0" w:history="1">
            <w:r w:rsidR="00D12A04" w:rsidRPr="0059055A">
              <w:rPr>
                <w:rStyle w:val="Hiperligao"/>
                <w:noProof/>
              </w:rPr>
              <w:t>3.10. Análise dos Resultados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_Toc101646670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15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0A5AA72" w14:textId="0CA070F1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1" w:history="1">
            <w:r w:rsidR="00D12A04" w:rsidRPr="0059055A">
              <w:rPr>
                <w:rStyle w:val="Hiperligao"/>
                <w:noProof/>
              </w:rPr>
              <w:t>4 - Considerações Finais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_Toc101646671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17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3E88833F" w14:textId="4F5F914F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2" w:history="1">
            <w:r w:rsidR="00D12A04" w:rsidRPr="0059055A">
              <w:rPr>
                <w:rStyle w:val="Hiperligao"/>
                <w:noProof/>
              </w:rPr>
              <w:t>5 - Referências Bibliográficas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_Toc101646672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18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161FEBB2" w14:textId="1235D4E4" w:rsidR="00D12A04" w:rsidRDefault="00A5432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646673" w:history="1">
            <w:r w:rsidR="00D12A04" w:rsidRPr="0059055A">
              <w:rPr>
                <w:rStyle w:val="Hiperligao"/>
                <w:noProof/>
              </w:rPr>
              <w:t>6 - Anexos (Opcional)</w:t>
            </w:r>
            <w:r w:rsidR="00D12A04">
              <w:rPr>
                <w:noProof/>
                <w:webHidden/>
              </w:rPr>
              <w:tab/>
            </w:r>
            <w:r w:rsidR="00D12A04">
              <w:rPr>
                <w:noProof/>
                <w:webHidden/>
              </w:rPr>
              <w:fldChar w:fldCharType="begin"/>
            </w:r>
            <w:r w:rsidR="00D12A04">
              <w:rPr>
                <w:noProof/>
                <w:webHidden/>
              </w:rPr>
              <w:instrText xml:space="preserve"> PAGEREF _Toc101646673 \h </w:instrText>
            </w:r>
            <w:r w:rsidR="00D12A04">
              <w:rPr>
                <w:noProof/>
                <w:webHidden/>
              </w:rPr>
            </w:r>
            <w:r w:rsidR="00D12A04">
              <w:rPr>
                <w:noProof/>
                <w:webHidden/>
              </w:rPr>
              <w:fldChar w:fldCharType="separate"/>
            </w:r>
            <w:r w:rsidR="00D12A04">
              <w:rPr>
                <w:noProof/>
                <w:webHidden/>
              </w:rPr>
              <w:t>19</w:t>
            </w:r>
            <w:r w:rsidR="00D12A04">
              <w:rPr>
                <w:noProof/>
                <w:webHidden/>
              </w:rPr>
              <w:fldChar w:fldCharType="end"/>
            </w:r>
          </w:hyperlink>
        </w:p>
        <w:p w14:paraId="41BA5EB6" w14:textId="61A1BD0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646642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646643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646644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646645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646646"/>
      <w:proofErr w:type="spellStart"/>
      <w:r>
        <w:lastRenderedPageBreak/>
        <w:t>Abstract</w:t>
      </w:r>
      <w:bookmarkEnd w:id="4"/>
      <w:proofErr w:type="spellEnd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646647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Hypertext</w:t>
      </w:r>
      <w:proofErr w:type="spellEnd"/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Markup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Language</w:t>
      </w:r>
      <w:proofErr w:type="spellEnd"/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proofErr w:type="spellStart"/>
      <w:r w:rsidR="00B50036" w:rsidRPr="00B50036">
        <w:rPr>
          <w:i/>
          <w:iCs/>
        </w:rPr>
        <w:t>Cascading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Style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Sheets</w:t>
      </w:r>
      <w:proofErr w:type="spellEnd"/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</w:t>
      </w:r>
      <w:proofErr w:type="spellStart"/>
      <w:r w:rsidR="005968E3">
        <w:t>Studio</w:t>
      </w:r>
      <w:proofErr w:type="spellEnd"/>
    </w:p>
    <w:p w14:paraId="34683557" w14:textId="630280ED" w:rsidR="00C21C65" w:rsidRDefault="00B6416E" w:rsidP="009C2373">
      <w:pPr>
        <w:pStyle w:val="Ttulo1"/>
      </w:pPr>
      <w:bookmarkStart w:id="6" w:name="_Toc101646648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646649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646650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646651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>projeto, estão presentes de num site com tecnologias cliente-</w:t>
      </w:r>
      <w:proofErr w:type="spellStart"/>
      <w:r w:rsidR="00717BE4">
        <w:t>side</w:t>
      </w:r>
      <w:proofErr w:type="spellEnd"/>
      <w:r w:rsidR="00717BE4">
        <w:t>: HTML5, CSS3 e JavaScript/</w:t>
      </w:r>
      <w:proofErr w:type="spellStart"/>
      <w:r w:rsidR="00717BE4">
        <w:t>ECMAScript</w:t>
      </w:r>
      <w:proofErr w:type="spellEnd"/>
      <w:r w:rsidR="00717BE4">
        <w:t xml:space="preserve"> 6 </w:t>
      </w:r>
    </w:p>
    <w:p w14:paraId="01001AB2" w14:textId="5B770711" w:rsidR="00035C5B" w:rsidRDefault="00717BE4" w:rsidP="0055113A">
      <w:pPr>
        <w:pStyle w:val="Ttulo2"/>
      </w:pPr>
      <w:bookmarkStart w:id="10" w:name="_Toc101646652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646653"/>
      <w:proofErr w:type="spellStart"/>
      <w:r>
        <w:t>Python</w:t>
      </w:r>
      <w:bookmarkEnd w:id="11"/>
      <w:proofErr w:type="spellEnd"/>
    </w:p>
    <w:p w14:paraId="0CD2BF51" w14:textId="5DE1CF98" w:rsidR="006639B4" w:rsidRDefault="006639B4" w:rsidP="0055113A">
      <w:r>
        <w:t xml:space="preserve"> </w:t>
      </w:r>
      <w:proofErr w:type="spellStart"/>
      <w:r w:rsidR="00371243">
        <w:t>Python</w:t>
      </w:r>
      <w:proofErr w:type="spellEnd"/>
      <w:r w:rsidR="00371243">
        <w:t xml:space="preserve">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 xml:space="preserve">Neste projeto foi utilizado a versão mais recente o </w:t>
      </w:r>
      <w:proofErr w:type="spellStart"/>
      <w:r w:rsidR="00B66E64">
        <w:t>Python</w:t>
      </w:r>
      <w:proofErr w:type="spellEnd"/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646654"/>
      <w:r>
        <w:t>JavaScript</w:t>
      </w:r>
      <w:bookmarkEnd w:id="12"/>
      <w:r w:rsidR="00717BE4">
        <w:t xml:space="preserve"> </w:t>
      </w:r>
    </w:p>
    <w:p w14:paraId="17D3BAE5" w14:textId="340FFF08" w:rsidR="00892DD7" w:rsidRDefault="006639B4" w:rsidP="006639B4">
      <w:r>
        <w:t xml:space="preserve">Tal como </w:t>
      </w:r>
      <w:proofErr w:type="spellStart"/>
      <w:r w:rsidR="007F2375">
        <w:t>Python</w:t>
      </w:r>
      <w:proofErr w:type="spellEnd"/>
      <w:r w:rsidR="007F2375">
        <w:t xml:space="preserve">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r w:rsidR="00D3595D">
        <w:t>páginas</w:t>
      </w:r>
      <w:r w:rsidR="002A0ACD">
        <w:t xml:space="preserve"> web (também pode ser utilizada em ambientes fora do browser, como o </w:t>
      </w:r>
      <w:proofErr w:type="spellStart"/>
      <w:r w:rsidR="00F85A7F">
        <w:t>N</w:t>
      </w:r>
      <w:r w:rsidR="002A0ACD">
        <w:t>ode</w:t>
      </w:r>
      <w:r w:rsidR="00F85A7F">
        <w:t>J</w:t>
      </w:r>
      <w:r w:rsidR="002A0ACD">
        <w:t>s</w:t>
      </w:r>
      <w:proofErr w:type="spellEnd"/>
      <w:r w:rsidR="002A0ACD">
        <w:t xml:space="preserve">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</w:t>
      </w:r>
      <w:proofErr w:type="spellStart"/>
      <w:r w:rsidR="001636DA">
        <w:t>ECMAScript</w:t>
      </w:r>
      <w:proofErr w:type="spellEnd"/>
      <w:r w:rsidR="001636DA">
        <w:t xml:space="preserve">. Neste projeto foi utilizado a versão mais recente o </w:t>
      </w:r>
      <w:proofErr w:type="spellStart"/>
      <w:r w:rsidR="001636DA">
        <w:t>ECMAScript</w:t>
      </w:r>
      <w:proofErr w:type="spellEnd"/>
      <w:r w:rsidR="001636DA">
        <w:t xml:space="preserve"> 2015 ou </w:t>
      </w:r>
      <w:proofErr w:type="spellStart"/>
      <w:r w:rsidR="001636DA">
        <w:t>ECMAScript</w:t>
      </w:r>
      <w:proofErr w:type="spellEnd"/>
      <w:r w:rsidR="001636DA"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3" w:name="_Toc101646655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proofErr w:type="spellStart"/>
      <w:r w:rsidR="00952372">
        <w:rPr>
          <w:i/>
          <w:iCs/>
        </w:rPr>
        <w:t>tags</w:t>
      </w:r>
      <w:proofErr w:type="spellEnd"/>
      <w:r w:rsidR="00952372">
        <w:rPr>
          <w:i/>
          <w:iCs/>
        </w:rPr>
        <w:t xml:space="preserve">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646656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646657"/>
      <w:r>
        <w:t>O Site</w:t>
      </w:r>
      <w:bookmarkEnd w:id="15"/>
    </w:p>
    <w:p w14:paraId="78513043" w14:textId="5AC55676" w:rsidR="0043491B" w:rsidRDefault="00202CAC" w:rsidP="0043491B">
      <w:r>
        <w:t xml:space="preserve">Antes de começar a </w:t>
      </w:r>
      <w:r w:rsidR="00D12A04">
        <w:t>criar</w:t>
      </w:r>
      <w:r w:rsidR="005A0D48">
        <w:t xml:space="preserve">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646658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</w:t>
      </w:r>
      <w:proofErr w:type="spellStart"/>
      <w:r>
        <w:t>coolor</w:t>
      </w:r>
      <w:r w:rsidR="00431287">
        <w:t>s</w:t>
      </w:r>
      <w:proofErr w:type="spellEnd"/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646659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</w:t>
      </w:r>
      <w:proofErr w:type="spellStart"/>
      <w:r>
        <w:t>Alleatório</w:t>
      </w:r>
      <w:proofErr w:type="spellEnd"/>
      <w:r>
        <w:t>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proofErr w:type="spellStart"/>
      <w:r w:rsidRPr="003D3404">
        <w:rPr>
          <w:i/>
          <w:iCs/>
        </w:rPr>
        <w:t>random</w:t>
      </w:r>
      <w:proofErr w:type="spellEnd"/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646660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</w:t>
      </w:r>
      <w:proofErr w:type="spellStart"/>
      <w:r w:rsidR="00BB6C1F">
        <w:t>MockFlow</w:t>
      </w:r>
      <w:proofErr w:type="spellEnd"/>
      <w:r w:rsidR="00BB6C1F">
        <w:t>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180AD594" w:rsidR="005F4945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04383" w14:textId="5BD68E5A" w:rsidR="00BD6443" w:rsidRDefault="00BD6443" w:rsidP="00BD6443">
      <w:pPr>
        <w:pStyle w:val="Ttulo3"/>
      </w:pPr>
      <w:bookmarkStart w:id="19" w:name="_Toc101646661"/>
      <w:r>
        <w:t>Atuação do HTML</w:t>
      </w:r>
      <w:bookmarkEnd w:id="19"/>
    </w:p>
    <w:p w14:paraId="2CE067B6" w14:textId="56FF3187" w:rsidR="00D3595D" w:rsidRDefault="00EB5587" w:rsidP="00EB5587">
      <w:r>
        <w:t xml:space="preserve">A HTML </w:t>
      </w:r>
      <w:r w:rsidR="00710317">
        <w:t>é a “motherboard” do site</w:t>
      </w:r>
      <w:r w:rsidR="007A5946">
        <w:t xml:space="preserve">, é nela que está contida todo conteúdo do site, por isso é importante estruturar bem, o conteúdo com o uso correto das </w:t>
      </w:r>
      <w:proofErr w:type="spellStart"/>
      <w:r w:rsidR="007A5946">
        <w:rPr>
          <w:i/>
          <w:iCs/>
        </w:rPr>
        <w:t>tags</w:t>
      </w:r>
      <w:proofErr w:type="spellEnd"/>
      <w:r w:rsidR="007A5946">
        <w:t xml:space="preserve">. Por exemplo, </w:t>
      </w:r>
      <w:r w:rsidR="00F35D88">
        <w:t xml:space="preserve">a usar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main</w:t>
      </w:r>
      <w:proofErr w:type="spellEnd"/>
      <w:r w:rsidR="0000474B">
        <w:t>&gt; ou</w:t>
      </w:r>
      <w:r w:rsidR="00F35D88">
        <w:t xml:space="preserve">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div</w:t>
      </w:r>
      <w:proofErr w:type="spellEnd"/>
      <w:r w:rsidR="00F35D88">
        <w:t>&gt;, não terá diferença visual para o usuário, porém para o navega</w:t>
      </w:r>
      <w:r w:rsidR="001B0421">
        <w:t>dor</w:t>
      </w:r>
      <w:r w:rsidR="00F35D88">
        <w:t xml:space="preserve"> e motores de busca como o </w:t>
      </w:r>
      <w:r w:rsidR="001B0421">
        <w:rPr>
          <w:i/>
          <w:iCs/>
        </w:rPr>
        <w:t>google</w:t>
      </w:r>
      <w:r w:rsidR="001B0421">
        <w:t xml:space="preserve"> irão </w:t>
      </w:r>
      <w:r w:rsidR="006C35BA">
        <w:t>interpretar como o conteúdo principal do site se for &lt;</w:t>
      </w:r>
      <w:proofErr w:type="spellStart"/>
      <w:r w:rsidR="006C35BA">
        <w:t>main</w:t>
      </w:r>
      <w:proofErr w:type="spellEnd"/>
      <w:r w:rsidR="006C35BA">
        <w:t xml:space="preserve">&gt; e </w:t>
      </w:r>
      <w:r w:rsidR="0000474B">
        <w:t>enquanto que &lt;</w:t>
      </w:r>
      <w:proofErr w:type="spellStart"/>
      <w:r w:rsidR="0000474B">
        <w:t>div</w:t>
      </w:r>
      <w:proofErr w:type="spellEnd"/>
      <w:r w:rsidR="0000474B">
        <w:t xml:space="preserve">&gt; como uma secção do site, ou seja, cada </w:t>
      </w:r>
      <w:proofErr w:type="spellStart"/>
      <w:r w:rsidR="0000474B">
        <w:rPr>
          <w:i/>
          <w:iCs/>
        </w:rPr>
        <w:t>tag</w:t>
      </w:r>
      <w:proofErr w:type="spellEnd"/>
      <w:r w:rsidR="0000474B">
        <w:rPr>
          <w:i/>
          <w:iCs/>
        </w:rPr>
        <w:t xml:space="preserve"> </w:t>
      </w:r>
      <w:r w:rsidR="0000474B">
        <w:t xml:space="preserve">atribui um valor semântico diferente ao conteúdo inserido. Porém como grande parte das </w:t>
      </w:r>
      <w:proofErr w:type="spellStart"/>
      <w:r w:rsidR="0000474B">
        <w:t>tags</w:t>
      </w:r>
      <w:proofErr w:type="spellEnd"/>
      <w:r w:rsidR="0000474B">
        <w:t xml:space="preserve"> </w:t>
      </w:r>
      <w:r w:rsidR="00C171F2">
        <w:t>são para o conteúdo textual</w:t>
      </w:r>
      <w:r w:rsidR="006D750E">
        <w:t>, e o site é focado na construção de programas, a maior parte</w:t>
      </w:r>
      <w:r w:rsidR="00D3595D">
        <w:t xml:space="preserve"> </w:t>
      </w:r>
      <w:r w:rsidR="006D750E">
        <w:t>d</w:t>
      </w:r>
      <w:r w:rsidR="00D3595D">
        <w:t>as</w:t>
      </w:r>
      <w:r w:rsidR="006D750E">
        <w:t xml:space="preserve"> </w:t>
      </w:r>
      <w:proofErr w:type="spellStart"/>
      <w:r w:rsidR="006D750E">
        <w:t>tags</w:t>
      </w:r>
      <w:proofErr w:type="spellEnd"/>
      <w:r w:rsidR="006D750E">
        <w:t xml:space="preserve"> utilizadas foram &lt;</w:t>
      </w:r>
      <w:proofErr w:type="spellStart"/>
      <w:r w:rsidR="006D750E">
        <w:t>div</w:t>
      </w:r>
      <w:proofErr w:type="spellEnd"/>
      <w:r w:rsidR="006D750E">
        <w:t>&gt; e &lt;</w:t>
      </w:r>
      <w:proofErr w:type="spellStart"/>
      <w:r w:rsidR="006D750E">
        <w:t>span</w:t>
      </w:r>
      <w:proofErr w:type="spellEnd"/>
      <w:r w:rsidR="006D750E">
        <w:t>&gt;</w:t>
      </w:r>
      <w:r w:rsidR="00D3595D">
        <w:t>,</w:t>
      </w:r>
      <w:r w:rsidR="006D750E">
        <w:t xml:space="preserve"> já que são elementos genéricos que não representam nada em concreto e são os idea</w:t>
      </w:r>
      <w:r w:rsidR="00D3595D">
        <w:t>i</w:t>
      </w:r>
      <w:r w:rsidR="006D750E">
        <w:t xml:space="preserve">s para </w:t>
      </w:r>
      <w:r w:rsidR="00D3595D">
        <w:t>propósitos</w:t>
      </w:r>
      <w:r w:rsidR="006D750E">
        <w:t xml:space="preserve"> de </w:t>
      </w:r>
      <w:r w:rsidR="00D12A04">
        <w:t>estilização, que</w:t>
      </w:r>
      <w:r w:rsidR="00D3595D">
        <w:t xml:space="preserve"> é o foco do site.</w:t>
      </w:r>
    </w:p>
    <w:p w14:paraId="171BDBD1" w14:textId="7CE719FC" w:rsidR="00AD0EE7" w:rsidRDefault="00AD0EE7" w:rsidP="00AD0EE7">
      <w:pPr>
        <w:pStyle w:val="Ttulo3"/>
      </w:pPr>
      <w:r>
        <w:t>Atuação do CSS</w:t>
      </w:r>
    </w:p>
    <w:p w14:paraId="2E954D1B" w14:textId="2F6AD99C" w:rsidR="00587671" w:rsidRDefault="009E1D3B" w:rsidP="00722C4E">
      <w:r>
        <w:t>C</w:t>
      </w:r>
      <w:r w:rsidR="000A4565">
        <w:t>SS</w:t>
      </w:r>
      <w:r w:rsidR="00BC778B">
        <w:t xml:space="preserve"> teve um papel de extrema importância</w:t>
      </w:r>
      <w:r w:rsidR="000A4565">
        <w:t xml:space="preserve"> na confeção do site.</w:t>
      </w:r>
      <w:r w:rsidR="00BC778B">
        <w:t xml:space="preserve"> </w:t>
      </w:r>
      <w:r w:rsidR="000A4565">
        <w:t>C</w:t>
      </w:r>
      <w:r w:rsidR="00BC778B">
        <w:t>om os elementos e conteúdos organizados no HTML</w:t>
      </w:r>
      <w:r w:rsidR="000A4565">
        <w:t>, era no CSS que a estilização era realizada, com isso tornava-se possível alterar as cores, as formas, posição, tamanho</w:t>
      </w:r>
      <w:r w:rsidR="00587671">
        <w:t>, adicionar sombras, criar animações, definir um modo específico do cursor….</w:t>
      </w:r>
    </w:p>
    <w:p w14:paraId="5A44D48A" w14:textId="5C3448BC" w:rsidR="0032705B" w:rsidRDefault="005B6D46" w:rsidP="00722C4E">
      <w:r>
        <w:lastRenderedPageBreak/>
        <w:t>Todos os ficheiros .</w:t>
      </w:r>
      <w:proofErr w:type="spellStart"/>
      <w:r>
        <w:t>css</w:t>
      </w:r>
      <w:proofErr w:type="spellEnd"/>
      <w:r>
        <w:t xml:space="preserve"> estão na pasta “</w:t>
      </w:r>
      <w:proofErr w:type="spellStart"/>
      <w:r>
        <w:t>style</w:t>
      </w:r>
      <w:proofErr w:type="spellEnd"/>
      <w:r>
        <w:t>” do site, sendo o ficheiro</w:t>
      </w:r>
      <w:r w:rsidR="002F45AC">
        <w:t xml:space="preserve"> “style.css” o ficheiro global e presente nas </w:t>
      </w:r>
      <w:r w:rsidR="00016C16">
        <w:t>páginas</w:t>
      </w:r>
      <w:r w:rsidR="002F45AC">
        <w:t xml:space="preserve"> iniciais dos programas. Isto porque neste ficheiro está presente</w:t>
      </w:r>
      <w:r w:rsidR="00016C16">
        <w:t xml:space="preserve"> o estilo da página inicial do site, que consequentemente será replicado para as outras páginas</w:t>
      </w:r>
      <w:r w:rsidR="00784C4A">
        <w:t xml:space="preserve">. Isso tem o objetivo de </w:t>
      </w:r>
      <w:r w:rsidR="006E70F4">
        <w:t>man</w:t>
      </w:r>
      <w:r w:rsidR="00784C4A">
        <w:t>ter o mesmo formato de &lt;</w:t>
      </w:r>
      <w:proofErr w:type="spellStart"/>
      <w:r w:rsidR="00784C4A">
        <w:t>head</w:t>
      </w:r>
      <w:proofErr w:type="spellEnd"/>
      <w:r w:rsidR="00784C4A">
        <w:t>&gt;, &lt;</w:t>
      </w:r>
      <w:proofErr w:type="spellStart"/>
      <w:r w:rsidR="00784C4A">
        <w:t>main</w:t>
      </w:r>
      <w:proofErr w:type="spellEnd"/>
      <w:r w:rsidR="00784C4A">
        <w:t>&gt; e &lt;</w:t>
      </w:r>
      <w:proofErr w:type="spellStart"/>
      <w:r w:rsidR="00784C4A">
        <w:t>footer</w:t>
      </w:r>
      <w:proofErr w:type="spellEnd"/>
      <w:r w:rsidR="00784C4A">
        <w:t>&gt; nas páginas</w:t>
      </w:r>
      <w:r w:rsidR="006E70F4">
        <w:t xml:space="preserve"> do site (exceto as </w:t>
      </w:r>
      <w:proofErr w:type="gramStart"/>
      <w:r w:rsidR="006E70F4">
        <w:t>paginas</w:t>
      </w:r>
      <w:proofErr w:type="gramEnd"/>
      <w:r w:rsidR="006E70F4">
        <w:t xml:space="preserve"> especificas de programas). Além disso também tem nesse ficheiro variáveis, classes e </w:t>
      </w:r>
      <w:r w:rsidR="0032705B">
        <w:t xml:space="preserve">regras </w:t>
      </w:r>
      <w:proofErr w:type="spellStart"/>
      <w:r w:rsidR="0032705B">
        <w:t>at</w:t>
      </w:r>
      <w:proofErr w:type="spellEnd"/>
      <w:r w:rsidR="0032705B">
        <w:t xml:space="preserve"> (</w:t>
      </w:r>
      <w:proofErr w:type="spellStart"/>
      <w:r w:rsidR="0032705B" w:rsidRPr="0032705B">
        <w:t>at</w:t>
      </w:r>
      <w:proofErr w:type="spellEnd"/>
      <w:r w:rsidR="0032705B" w:rsidRPr="0032705B">
        <w:t>-rule</w:t>
      </w:r>
      <w:r w:rsidR="0032705B">
        <w:t xml:space="preserve">) que são comuns nas </w:t>
      </w:r>
      <w:proofErr w:type="gramStart"/>
      <w:r w:rsidR="0032705B">
        <w:t>paginas</w:t>
      </w:r>
      <w:proofErr w:type="gramEnd"/>
      <w:r w:rsidR="0032705B">
        <w:t xml:space="preserve"> html com acesso ao ficheiro: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C7E64F2" w14:textId="77777777" w:rsidTr="00D246DA">
        <w:tc>
          <w:tcPr>
            <w:tcW w:w="9060" w:type="dxa"/>
          </w:tcPr>
          <w:p w14:paraId="3DA42078" w14:textId="1E3ACE04" w:rsidR="00D246DA" w:rsidRPr="00D246DA" w:rsidRDefault="00D246DA" w:rsidP="00722C4E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@charset "UTF-8";</w:t>
            </w:r>
          </w:p>
        </w:tc>
      </w:tr>
    </w:tbl>
    <w:p w14:paraId="5CD74A9B" w14:textId="243108C7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6550F0D" w14:textId="77777777" w:rsidTr="003A2FC0">
        <w:trPr>
          <w:cantSplit/>
          <w:trHeight w:val="1134"/>
        </w:trPr>
        <w:tc>
          <w:tcPr>
            <w:tcW w:w="9060" w:type="dxa"/>
          </w:tcPr>
          <w:p w14:paraId="6C8506C3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 url("https://fonts.googleapis.com/css2?family=Chakra+Petch:wght@400;500;700&amp;family=Exo:wght@200&amp;display=swap");</w:t>
            </w:r>
          </w:p>
          <w:p w14:paraId="46616685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</w:p>
          <w:p w14:paraId="4D5ADFB8" w14:textId="53E6C9BE" w:rsid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</w:t>
            </w:r>
            <w:r>
              <w:rPr>
                <w:rFonts w:ascii="Consolas" w:hAnsi="Consolas"/>
              </w:rPr>
              <w:t xml:space="preserve"> </w:t>
            </w:r>
            <w:r w:rsidRPr="003A2FC0">
              <w:rPr>
                <w:rFonts w:ascii="Consolas" w:hAnsi="Consolas"/>
              </w:rPr>
              <w:t>url('https://fonts.googleapis.com/css2?family=Kurale&amp;display=swap');</w:t>
            </w:r>
          </w:p>
          <w:p w14:paraId="58F790A7" w14:textId="2886904F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2C754616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2A0E97A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 xml:space="preserve">("../fontes/AHDN.ttf")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0CDCBD75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0B5CF88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08B7811B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02E09A6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7D90916C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\ sTYLE.ttf")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2E27CFE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48609309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3BF5953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576B1E40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"star";</w:t>
            </w:r>
          </w:p>
          <w:p w14:paraId="437455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Shooting</w:t>
            </w:r>
            <w:proofErr w:type="spellEnd"/>
            <w:r w:rsidRPr="00D246DA">
              <w:rPr>
                <w:rFonts w:ascii="Consolas" w:hAnsi="Consolas"/>
              </w:rPr>
              <w:t xml:space="preserve">\ Star.ttf")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6112C0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666BF2F8" w14:textId="2781B493" w:rsidR="00D246DA" w:rsidRDefault="00D246DA" w:rsidP="003A2FC0">
            <w:pPr>
              <w:jc w:val="left"/>
            </w:pPr>
            <w:r w:rsidRPr="00D246DA">
              <w:rPr>
                <w:rFonts w:ascii="Consolas" w:hAnsi="Consolas"/>
              </w:rPr>
              <w:t>}</w:t>
            </w:r>
          </w:p>
        </w:tc>
      </w:tr>
    </w:tbl>
    <w:p w14:paraId="082A812E" w14:textId="3730D218" w:rsidR="00D246DA" w:rsidRDefault="00D246DA" w:rsidP="00722C4E"/>
    <w:p w14:paraId="66F8B450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6E083491" w14:textId="77777777" w:rsidTr="00D246DA">
        <w:tc>
          <w:tcPr>
            <w:tcW w:w="9060" w:type="dxa"/>
          </w:tcPr>
          <w:p w14:paraId="502D6ACA" w14:textId="77777777" w:rsidR="00D246DA" w:rsidRPr="00D246DA" w:rsidRDefault="00D246DA" w:rsidP="00D246DA">
            <w:pPr>
              <w:rPr>
                <w:rFonts w:ascii="Consolas" w:hAnsi="Consolas"/>
              </w:rPr>
            </w:pPr>
            <w:proofErr w:type="gramStart"/>
            <w:r w:rsidRPr="00D246DA">
              <w:rPr>
                <w:rFonts w:ascii="Consolas" w:hAnsi="Consolas"/>
              </w:rPr>
              <w:lastRenderedPageBreak/>
              <w:t>:</w:t>
            </w:r>
            <w:proofErr w:type="spellStart"/>
            <w:r w:rsidRPr="00D246DA">
              <w:rPr>
                <w:rFonts w:ascii="Consolas" w:hAnsi="Consolas"/>
              </w:rPr>
              <w:t>root</w:t>
            </w:r>
            <w:proofErr w:type="spellEnd"/>
            <w:proofErr w:type="gramEnd"/>
            <w:r w:rsidRPr="00D246DA">
              <w:rPr>
                <w:rFonts w:ascii="Consolas" w:hAnsi="Consolas"/>
              </w:rPr>
              <w:t xml:space="preserve"> {</w:t>
            </w:r>
          </w:p>
          <w:p w14:paraId="7966B9B8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cbranco</w:t>
            </w:r>
            <w:proofErr w:type="spellEnd"/>
            <w:r w:rsidRPr="00D246DA">
              <w:rPr>
                <w:rFonts w:ascii="Consolas" w:hAnsi="Consolas"/>
              </w:rPr>
              <w:t>: 245, 245, 245;</w:t>
            </w:r>
          </w:p>
          <w:p w14:paraId="74EFCF1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cazulcl</w:t>
            </w:r>
            <w:proofErr w:type="spellEnd"/>
            <w:r w:rsidRPr="00D246DA">
              <w:rPr>
                <w:rFonts w:ascii="Consolas" w:hAnsi="Consolas"/>
              </w:rPr>
              <w:t>: 67, 97, 238;</w:t>
            </w:r>
          </w:p>
          <w:p w14:paraId="2EE879F3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cazules</w:t>
            </w:r>
            <w:proofErr w:type="spellEnd"/>
            <w:r w:rsidRPr="00D246DA">
              <w:rPr>
                <w:rFonts w:ascii="Consolas" w:hAnsi="Consolas"/>
              </w:rPr>
              <w:t>: 17, 5, 87;</w:t>
            </w:r>
          </w:p>
          <w:p w14:paraId="279B3BF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</w:t>
            </w:r>
            <w:proofErr w:type="spellEnd"/>
            <w:r w:rsidRPr="00D246DA">
              <w:rPr>
                <w:rFonts w:ascii="Consolas" w:hAnsi="Consolas"/>
              </w:rPr>
              <w:t>: 210, 1, 25;</w:t>
            </w:r>
          </w:p>
          <w:p w14:paraId="095840A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cvermelhocl</w:t>
            </w:r>
            <w:proofErr w:type="spellEnd"/>
            <w:r w:rsidRPr="00D246DA">
              <w:rPr>
                <w:rFonts w:ascii="Consolas" w:hAnsi="Consolas"/>
              </w:rPr>
              <w:t>: 219, 62, 80;</w:t>
            </w:r>
          </w:p>
          <w:p w14:paraId="19B5434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aleatorio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59E2B0E4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68A8FA3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padrao</w:t>
            </w:r>
            <w:proofErr w:type="spellEnd"/>
            <w:r w:rsidRPr="00D246DA">
              <w:rPr>
                <w:rFonts w:ascii="Consolas" w:hAnsi="Consolas"/>
              </w:rPr>
              <w:t xml:space="preserve">: 'Chakra </w:t>
            </w:r>
            <w:proofErr w:type="spellStart"/>
            <w:r w:rsidRPr="00D246DA">
              <w:rPr>
                <w:rFonts w:ascii="Consolas" w:hAnsi="Consolas"/>
              </w:rPr>
              <w:t>Petch</w:t>
            </w:r>
            <w:proofErr w:type="spellEnd"/>
            <w:r w:rsidRPr="00D246DA">
              <w:rPr>
                <w:rFonts w:ascii="Consolas" w:hAnsi="Consolas"/>
              </w:rPr>
              <w:t xml:space="preserve">', Verdana, </w:t>
            </w:r>
            <w:proofErr w:type="spellStart"/>
            <w:r w:rsidRPr="00D246DA">
              <w:rPr>
                <w:rFonts w:ascii="Consolas" w:hAnsi="Consolas"/>
              </w:rPr>
              <w:t>sans-serif</w:t>
            </w:r>
            <w:proofErr w:type="spellEnd"/>
            <w:r w:rsidRPr="00D246DA">
              <w:rPr>
                <w:rFonts w:ascii="Consolas" w:hAnsi="Consolas"/>
              </w:rPr>
              <w:t xml:space="preserve">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3593CC3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--fonte-padrao2: '</w:t>
            </w:r>
            <w:proofErr w:type="spellStart"/>
            <w:r w:rsidRPr="00D246DA">
              <w:rPr>
                <w:rFonts w:ascii="Consolas" w:hAnsi="Consolas"/>
              </w:rPr>
              <w:t>Kurale</w:t>
            </w:r>
            <w:proofErr w:type="spellEnd"/>
            <w:r w:rsidRPr="00D246DA">
              <w:rPr>
                <w:rFonts w:ascii="Consolas" w:hAnsi="Consolas"/>
              </w:rPr>
              <w:t xml:space="preserve">',"Times </w:t>
            </w:r>
            <w:proofErr w:type="spellStart"/>
            <w:r w:rsidRPr="00D246DA">
              <w:rPr>
                <w:rFonts w:ascii="Consolas" w:hAnsi="Consolas"/>
              </w:rPr>
              <w:t>new</w:t>
            </w:r>
            <w:proofErr w:type="spellEnd"/>
            <w:r w:rsidRPr="00D246DA">
              <w:rPr>
                <w:rFonts w:ascii="Consolas" w:hAnsi="Consolas"/>
              </w:rPr>
              <w:t xml:space="preserve"> </w:t>
            </w:r>
            <w:proofErr w:type="spellStart"/>
            <w:r w:rsidRPr="00D246DA">
              <w:rPr>
                <w:rFonts w:ascii="Consolas" w:hAnsi="Consolas"/>
              </w:rPr>
              <w:t>Roman</w:t>
            </w:r>
            <w:proofErr w:type="spellEnd"/>
            <w:r w:rsidRPr="00D246DA">
              <w:rPr>
                <w:rFonts w:ascii="Consolas" w:hAnsi="Consolas"/>
              </w:rPr>
              <w:t>", "</w:t>
            </w:r>
            <w:proofErr w:type="spellStart"/>
            <w:r w:rsidRPr="00D246DA">
              <w:rPr>
                <w:rFonts w:ascii="Consolas" w:hAnsi="Consolas"/>
              </w:rPr>
              <w:t>serif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2173AEDE" w14:textId="020E820C" w:rsidR="00D246DA" w:rsidRDefault="00D246DA" w:rsidP="00D246DA">
            <w:r w:rsidRPr="00D246DA">
              <w:rPr>
                <w:rFonts w:ascii="Consolas" w:hAnsi="Consolas"/>
              </w:rPr>
              <w:t>}</w:t>
            </w:r>
          </w:p>
        </w:tc>
      </w:tr>
    </w:tbl>
    <w:p w14:paraId="712FA176" w14:textId="3DAA4F0C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D421920" w14:textId="77777777" w:rsidTr="00F86CC6">
        <w:tc>
          <w:tcPr>
            <w:tcW w:w="9060" w:type="dxa"/>
          </w:tcPr>
          <w:p w14:paraId="3AA66E13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>* {</w:t>
            </w:r>
          </w:p>
          <w:p w14:paraId="1DD9AB5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428FEE2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padding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5C21F1B2" w14:textId="26B0CA3B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9A75920" w14:textId="632F95AA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08D3D217" w14:textId="77777777" w:rsidTr="00F86CC6">
        <w:tc>
          <w:tcPr>
            <w:tcW w:w="9060" w:type="dxa"/>
          </w:tcPr>
          <w:p w14:paraId="528B9581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4FF3541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4EF166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place-items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090B1290" w14:textId="233C6CC1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338D7AAB" w14:textId="04C71C51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714AE83" w14:textId="77777777" w:rsidTr="00F86CC6">
        <w:tc>
          <w:tcPr>
            <w:tcW w:w="9060" w:type="dxa"/>
          </w:tcPr>
          <w:p w14:paraId="1253FC6D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3B078F3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table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2C0E95AA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auto;</w:t>
            </w:r>
          </w:p>
          <w:p w14:paraId="26E4155F" w14:textId="46905C52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6595F6FC" w14:textId="6E2A59D8" w:rsidR="00F86CC6" w:rsidRDefault="00F86CC6" w:rsidP="00722C4E"/>
    <w:p w14:paraId="5DFE616C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C075F6A" w14:textId="77777777" w:rsidTr="00F86CC6">
        <w:tc>
          <w:tcPr>
            <w:tcW w:w="9060" w:type="dxa"/>
          </w:tcPr>
          <w:p w14:paraId="18510A1A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77FD3D3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9235D66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align-items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6CC2DED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lastRenderedPageBreak/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justify-content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1D4FDE14" w14:textId="0AEC585F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5005FB2" w14:textId="77777777" w:rsidR="00F86CC6" w:rsidRDefault="00F86CC6" w:rsidP="00722C4E"/>
    <w:p w14:paraId="15A1D7F9" w14:textId="303D9BA9" w:rsidR="00722C4E" w:rsidRPr="00722C4E" w:rsidRDefault="00587671" w:rsidP="00722C4E">
      <w:r>
        <w:t>Além disso a CSS é a responsável pela responsividade do site, conceito que será abordado mais adiante neste relatório.</w:t>
      </w:r>
    </w:p>
    <w:p w14:paraId="09E8C226" w14:textId="46896F0C" w:rsidR="00AD0EE7" w:rsidRDefault="00AD0EE7" w:rsidP="00AD0EE7">
      <w:pPr>
        <w:pStyle w:val="Ttulo3"/>
      </w:pPr>
      <w:r>
        <w:t>Atuação do JS</w:t>
      </w:r>
    </w:p>
    <w:p w14:paraId="11A382CC" w14:textId="67093776" w:rsidR="00D12A04" w:rsidRDefault="00247768" w:rsidP="00EB5587">
      <w:r>
        <w:t xml:space="preserve">Mesmo com organização </w:t>
      </w:r>
      <w:r w:rsidR="00257402">
        <w:t>por parte da</w:t>
      </w:r>
      <w:r>
        <w:t xml:space="preserve"> HTML e a </w:t>
      </w:r>
      <w:r w:rsidR="00257402">
        <w:t>personalização por parte da CSS</w:t>
      </w:r>
      <w:r w:rsidR="005364A5">
        <w:t>, JavaScript é responsável por toda reciprocidade entre o usuário e as páginas</w:t>
      </w:r>
      <w:r w:rsidR="005364A5">
        <w:rPr>
          <w:i/>
          <w:iCs/>
        </w:rPr>
        <w:t xml:space="preserve"> web</w:t>
      </w:r>
      <w:r w:rsidR="005364A5">
        <w:t xml:space="preserve">, </w:t>
      </w:r>
      <w:r w:rsidR="000262B7">
        <w:t>ou seja,</w:t>
      </w:r>
      <w:r w:rsidR="005364A5">
        <w:t xml:space="preserve"> a interatividade.</w:t>
      </w:r>
      <w:r w:rsidR="008138A2">
        <w:t xml:space="preserve"> JS por ser uma linguagem de programação de páginas web, </w:t>
      </w:r>
      <w:r w:rsidR="000262B7">
        <w:t>apresenta</w:t>
      </w:r>
      <w:r w:rsidR="008138A2">
        <w:t xml:space="preserve"> </w:t>
      </w:r>
      <w:r w:rsidR="000262B7">
        <w:t xml:space="preserve">mecanismos que podem alterar o conteúdo de um elemento na </w:t>
      </w:r>
      <w:proofErr w:type="gramStart"/>
      <w:r w:rsidR="000262B7">
        <w:t>HTML</w:t>
      </w:r>
      <w:r w:rsidR="007B63FB">
        <w:t>(</w:t>
      </w:r>
      <w:proofErr w:type="gramEnd"/>
      <w:r w:rsidR="007B63FB">
        <w:t xml:space="preserve">mudar o texto, </w:t>
      </w:r>
      <w:r w:rsidR="007B63FB">
        <w:rPr>
          <w:i/>
          <w:iCs/>
        </w:rPr>
        <w:t>id</w:t>
      </w:r>
      <w:r w:rsidR="007B63FB">
        <w:t xml:space="preserve">, </w:t>
      </w:r>
      <w:proofErr w:type="spellStart"/>
      <w:r w:rsidR="007B63FB">
        <w:rPr>
          <w:i/>
          <w:iCs/>
        </w:rPr>
        <w:t>class</w:t>
      </w:r>
      <w:proofErr w:type="spellEnd"/>
      <w:r w:rsidR="007B63FB">
        <w:t>, valores…)</w:t>
      </w:r>
      <w:r w:rsidR="000262B7">
        <w:t xml:space="preserve"> e alterar as propriedades da CSS</w:t>
      </w:r>
      <w:r w:rsidR="007B63FB">
        <w:t xml:space="preserve"> (adicionar ou retirar animações,</w:t>
      </w:r>
      <w:r w:rsidR="00B51CFE">
        <w:t xml:space="preserve"> </w:t>
      </w:r>
      <w:r w:rsidR="007B63FB">
        <w:t>cores, posições…)</w:t>
      </w:r>
      <w:r w:rsidR="000262B7">
        <w:t xml:space="preserve"> em m</w:t>
      </w:r>
      <w:r w:rsidR="00875151">
        <w:t>omentos específicos</w:t>
      </w:r>
      <w:r w:rsidR="007B63FB">
        <w:t>, como por exemplo</w:t>
      </w:r>
      <w:r w:rsidR="00B51CFE">
        <w:t>: ao clicar</w:t>
      </w:r>
      <w:r w:rsidR="007B63FB">
        <w:t xml:space="preserve"> o botão de iniciar nas paginas iniciais dos programas</w:t>
      </w:r>
      <w:r w:rsidR="00B51CFE">
        <w:t>.</w:t>
      </w:r>
      <w:r w:rsidR="007F6583">
        <w:t xml:space="preserve"> Para atingir esse feito é necessário usar </w:t>
      </w:r>
      <w:proofErr w:type="gramStart"/>
      <w:r w:rsidR="007F6583">
        <w:t>varias</w:t>
      </w:r>
      <w:proofErr w:type="gramEnd"/>
      <w:r w:rsidR="007F6583">
        <w:t xml:space="preserve"> </w:t>
      </w:r>
      <w:r w:rsidR="007F6583" w:rsidRPr="007F6583">
        <w:rPr>
          <w:b/>
          <w:bCs/>
        </w:rPr>
        <w:t>funções</w:t>
      </w:r>
      <w:r w:rsidR="007F6583">
        <w:rPr>
          <w:b/>
          <w:bCs/>
        </w:rPr>
        <w:t xml:space="preserve"> </w:t>
      </w:r>
      <w:r w:rsidR="007F6583">
        <w:t>(função em JS são blocos de códigos designados a realizar uma tarefa especifica e só é executado quando “algo” a chama)</w:t>
      </w:r>
      <w:r w:rsidR="00961715">
        <w:t xml:space="preserve"> </w:t>
      </w:r>
      <w:r w:rsidR="007F6583">
        <w:t>no</w:t>
      </w:r>
      <w:r w:rsidR="00961715">
        <w:t>s</w:t>
      </w:r>
      <w:r w:rsidR="007F6583">
        <w:t xml:space="preserve"> programas</w:t>
      </w:r>
      <w:r w:rsidR="00961715">
        <w:t>.</w:t>
      </w:r>
    </w:p>
    <w:p w14:paraId="6D0713A4" w14:textId="34363123" w:rsidR="00A62732" w:rsidRPr="00A62732" w:rsidRDefault="00A62732" w:rsidP="00EB5587">
      <w:r>
        <w:t>Todos os ficheiros .</w:t>
      </w:r>
      <w:proofErr w:type="spellStart"/>
      <w:r>
        <w:t>js</w:t>
      </w:r>
      <w:proofErr w:type="spellEnd"/>
      <w:r>
        <w:t xml:space="preserve"> estão na pasta “script”, não existe um ficheiro global para esse caso, mas a função </w:t>
      </w:r>
      <w:proofErr w:type="spellStart"/>
      <w:proofErr w:type="gramStart"/>
      <w:r>
        <w:rPr>
          <w:i/>
          <w:iCs/>
        </w:rPr>
        <w:t>randint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 xml:space="preserve">), </w:t>
      </w:r>
      <w:r>
        <w:t xml:space="preserve">a variável </w:t>
      </w:r>
      <w:proofErr w:type="spellStart"/>
      <w:r>
        <w:rPr>
          <w:i/>
          <w:iCs/>
        </w:rPr>
        <w:t>sleep</w:t>
      </w:r>
      <w:proofErr w:type="spellEnd"/>
      <w:r>
        <w:t xml:space="preserve">, são comuns </w:t>
      </w:r>
      <w:r w:rsidR="00EB1275">
        <w:t>na maioria dos scripts e serão explicadas mais adiante deste relatório.</w:t>
      </w:r>
    </w:p>
    <w:p w14:paraId="00224579" w14:textId="77777777" w:rsidR="00A62732" w:rsidRPr="001B0421" w:rsidRDefault="00A62732" w:rsidP="00EB5587"/>
    <w:p w14:paraId="6EA17379" w14:textId="1C4F6DB2" w:rsidR="00FA4AFE" w:rsidRDefault="008C4D91" w:rsidP="00FA4AFE">
      <w:pPr>
        <w:pStyle w:val="Ttulo2"/>
      </w:pPr>
      <w:bookmarkStart w:id="20" w:name="_Toc101646662"/>
      <w:r>
        <w:t xml:space="preserve">Os </w:t>
      </w:r>
      <w:r w:rsidR="00FA4AFE">
        <w:t>programas</w:t>
      </w:r>
      <w:r w:rsidR="001729BB">
        <w:t xml:space="preserve"> selecionados.</w:t>
      </w:r>
      <w:bookmarkEnd w:id="20"/>
    </w:p>
    <w:p w14:paraId="79F574A2" w14:textId="6ACAC3BA" w:rsidR="00731ABF" w:rsidRDefault="00F55364" w:rsidP="00F55364">
      <w:r>
        <w:t xml:space="preserve">Os programas presentes no site tiveram a sua versão original em </w:t>
      </w:r>
      <w:proofErr w:type="spellStart"/>
      <w:r>
        <w:t>Python</w:t>
      </w:r>
      <w:proofErr w:type="spellEnd"/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proofErr w:type="spellStart"/>
      <w:r w:rsidR="00717BE4">
        <w:t>Python</w:t>
      </w:r>
      <w:proofErr w:type="spellEnd"/>
      <w:r w:rsidR="00717BE4">
        <w:t>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</w:t>
      </w:r>
      <w:proofErr w:type="spellStart"/>
      <w:r w:rsidR="00BD579E">
        <w:t>Python</w:t>
      </w:r>
      <w:proofErr w:type="spellEnd"/>
      <w:r w:rsidR="00BD579E">
        <w:t xml:space="preserve">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proofErr w:type="spellStart"/>
      <w:r w:rsidR="00973861" w:rsidRPr="00973861">
        <w:rPr>
          <w:i/>
          <w:iCs/>
        </w:rPr>
        <w:t>list</w:t>
      </w:r>
      <w:proofErr w:type="spellEnd"/>
      <w:r w:rsidR="00973861">
        <w:t>)</w:t>
      </w:r>
      <w:r w:rsidR="00496D7B">
        <w:t xml:space="preserve"> em </w:t>
      </w:r>
      <w:proofErr w:type="spellStart"/>
      <w:r w:rsidR="00496D7B">
        <w:t>p</w:t>
      </w:r>
      <w:r w:rsidR="00973861">
        <w:t>ython</w:t>
      </w:r>
      <w:proofErr w:type="spellEnd"/>
      <w:r w:rsidR="00973861">
        <w:t xml:space="preserve"> são equivalentes aos vetores (</w:t>
      </w:r>
      <w:proofErr w:type="spellStart"/>
      <w:r w:rsidR="00973861">
        <w:rPr>
          <w:i/>
          <w:iCs/>
        </w:rPr>
        <w:t>arrays</w:t>
      </w:r>
      <w:proofErr w:type="spellEnd"/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lastRenderedPageBreak/>
              <w:t>lista.append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lista.index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lista.pop</w:t>
            </w:r>
            <w:proofErr w:type="spellEnd"/>
            <w:r w:rsidRPr="00EB1275">
              <w:rPr>
                <w:rFonts w:ascii="Consolas" w:hAnsi="Consolas"/>
              </w:rPr>
              <w:t>(</w:t>
            </w:r>
            <w:proofErr w:type="gramEnd"/>
            <w:r w:rsidRPr="00EB1275">
              <w:rPr>
                <w:rFonts w:ascii="Consolas" w:hAnsi="Consolas"/>
              </w:rP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</w:t>
            </w:r>
            <w:proofErr w:type="spellEnd"/>
            <w:r w:rsidR="00006D99" w:rsidRPr="00EB1275">
              <w:rPr>
                <w:rFonts w:ascii="Consolas" w:hAnsi="Consolas"/>
              </w:rPr>
              <w:t>(</w:t>
            </w:r>
            <w:proofErr w:type="gramEnd"/>
            <w:r w:rsidR="00006D99" w:rsidRPr="00EB1275">
              <w:rPr>
                <w:rFonts w:ascii="Consolas" w:hAnsi="Consolas"/>
              </w:rPr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function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min, 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>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</w:t>
            </w:r>
            <w:proofErr w:type="spellStart"/>
            <w:r w:rsidRPr="00256C97">
              <w:rPr>
                <w:rFonts w:ascii="Consolas" w:hAnsi="Consolas"/>
              </w:rPr>
              <w:t>return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Math.floor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spellStart"/>
            <w:r w:rsidRPr="00256C97">
              <w:rPr>
                <w:rFonts w:ascii="Consolas" w:hAnsi="Consolas"/>
              </w:rPr>
              <w:t>Math.random</w:t>
            </w:r>
            <w:proofErr w:type="spellEnd"/>
            <w:r w:rsidRPr="00256C97">
              <w:rPr>
                <w:rFonts w:ascii="Consolas" w:hAnsi="Consolas"/>
              </w:rPr>
              <w:t>() * (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 xml:space="preserve">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num =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>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const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sleep</w:t>
            </w:r>
            <w:proofErr w:type="spellEnd"/>
            <w:r w:rsidRPr="00256C97">
              <w:rPr>
                <w:rFonts w:ascii="Consolas" w:hAnsi="Consolas"/>
              </w:rPr>
              <w:t xml:space="preserve"> = (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 xml:space="preserve">) =&gt; </w:t>
            </w:r>
            <w:proofErr w:type="spellStart"/>
            <w:r w:rsidRPr="00256C97">
              <w:rPr>
                <w:rFonts w:ascii="Consolas" w:hAnsi="Consolas"/>
              </w:rPr>
              <w:t>new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Promise</w:t>
            </w:r>
            <w:proofErr w:type="spellEnd"/>
            <w:r w:rsidRPr="00256C97">
              <w:rPr>
                <w:rFonts w:ascii="Consolas" w:hAnsi="Consolas"/>
              </w:rPr>
              <w:t xml:space="preserve">((resolve) =&gt;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setTimeout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resolve, 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>));</w:t>
            </w:r>
          </w:p>
          <w:p w14:paraId="68309A63" w14:textId="78EA73A4" w:rsidR="00D96AA7" w:rsidRDefault="00D96AA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async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function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){</w:t>
            </w:r>
          </w:p>
          <w:p w14:paraId="6156488A" w14:textId="77777777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await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sleep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1000)</w:t>
            </w:r>
            <w:r w:rsidR="007948EC">
              <w:rPr>
                <w:rFonts w:ascii="Consolas" w:hAnsi="Consolas"/>
              </w:rPr>
              <w:t>;</w:t>
            </w:r>
          </w:p>
          <w:p w14:paraId="2F8351DF" w14:textId="4629C52D" w:rsidR="00D96AA7" w:rsidRPr="00256C97" w:rsidRDefault="00D96AA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1" w:name="_Toc101646663"/>
      <w:r>
        <w:t>Pedra Papel Tesoura</w:t>
      </w:r>
      <w:bookmarkEnd w:id="21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</w:t>
      </w:r>
      <w:proofErr w:type="spellStart"/>
      <w:r w:rsidR="00F61340">
        <w:rPr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="00F61340">
        <w:rPr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[ 0</w:t>
            </w:r>
            <w:proofErr w:type="gramEnd"/>
            <w:r w:rsidRPr="0044642B">
              <w:rPr>
                <w:rFonts w:ascii="Consolas" w:hAnsi="Consolas"/>
              </w:rPr>
              <w:t xml:space="preserve">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[ 1</w:t>
            </w:r>
            <w:proofErr w:type="gramEnd"/>
            <w:r w:rsidRPr="0044642B">
              <w:rPr>
                <w:rFonts w:ascii="Consolas" w:hAnsi="Consolas"/>
              </w:rPr>
              <w:t xml:space="preserve">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[ 2</w:t>
            </w:r>
            <w:proofErr w:type="gramEnd"/>
            <w:r w:rsidRPr="0044642B">
              <w:rPr>
                <w:rFonts w:ascii="Consolas" w:hAnsi="Consolas"/>
              </w:rPr>
              <w:t xml:space="preserve">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proofErr w:type="spellStart"/>
      <w:r w:rsidR="001C53EF">
        <w:t>lottie</w:t>
      </w:r>
      <w:proofErr w:type="spellEnd"/>
      <w:r w:rsidR="001C53EF">
        <w:t>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30BE787F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proofErr w:type="gramStart"/>
      <w:r w:rsidR="00C0354F">
        <w:t>de</w:t>
      </w:r>
      <w:r w:rsidR="00F20F3D">
        <w:t xml:space="preserve">  </w:t>
      </w:r>
      <w:r w:rsidR="00C0354F">
        <w:t>cor</w:t>
      </w:r>
      <w:proofErr w:type="gramEnd"/>
      <w:r w:rsidR="00C0354F">
        <w:t xml:space="preserve">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</w:t>
      </w:r>
      <w:proofErr w:type="gramStart"/>
      <w:r>
        <w:t>titulo/menu</w:t>
      </w:r>
      <w:proofErr w:type="gramEnd"/>
      <w:r>
        <w:t xml:space="preserve"> inicial a &lt;</w:t>
      </w:r>
      <w:proofErr w:type="spellStart"/>
      <w:r>
        <w:t>div</w:t>
      </w:r>
      <w:proofErr w:type="spellEnd"/>
      <w:r>
        <w:t xml:space="preserve">&gt; tem bordas </w:t>
      </w:r>
      <w:proofErr w:type="spellStart"/>
      <w:r>
        <w:t>arrendondadas</w:t>
      </w:r>
      <w:proofErr w:type="spellEnd"/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proofErr w:type="spellStart"/>
      <w:r>
        <w:t>amrelo</w:t>
      </w:r>
      <w:proofErr w:type="spellEnd"/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proofErr w:type="gramStart"/>
      <w:r w:rsidR="003B2031">
        <w:t>titulo</w:t>
      </w:r>
      <w:proofErr w:type="gramEnd"/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B7E3087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77777777" w:rsidR="00D96AA7" w:rsidRDefault="00D96AA7" w:rsidP="008A5E87"/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@keyframes roda {</w:t>
            </w:r>
          </w:p>
          <w:p w14:paraId="19262C35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</w:t>
            </w:r>
            <w:proofErr w:type="spellStart"/>
            <w:r w:rsidRPr="008905B5">
              <w:rPr>
                <w:rFonts w:ascii="Consolas" w:hAnsi="Consolas"/>
              </w:rPr>
              <w:t>from</w:t>
            </w:r>
            <w:proofErr w:type="spellEnd"/>
            <w:r w:rsidRPr="008905B5">
              <w:rPr>
                <w:rFonts w:ascii="Consolas" w:hAnsi="Consolas"/>
              </w:rPr>
              <w:t xml:space="preserve"> {</w:t>
            </w:r>
          </w:p>
          <w:p w14:paraId="687AB808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(-10deg);</w:t>
            </w:r>
          </w:p>
          <w:p w14:paraId="46F2EF6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70D672B1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to {</w:t>
            </w:r>
          </w:p>
          <w:p w14:paraId="6DFAE64F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(10deg);</w:t>
            </w:r>
          </w:p>
          <w:p w14:paraId="4D62683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3B277D80" w14:textId="77777777" w:rsid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}</w:t>
            </w:r>
          </w:p>
          <w:p w14:paraId="110F011C" w14:textId="77777777" w:rsidR="008723E3" w:rsidRDefault="008723E3" w:rsidP="008905B5">
            <w:pPr>
              <w:rPr>
                <w:rFonts w:ascii="Consolas" w:hAnsi="Consolas"/>
              </w:rPr>
            </w:pPr>
          </w:p>
          <w:p w14:paraId="7E2A3154" w14:textId="1FCEEF7B" w:rsidR="008723E3" w:rsidRPr="008723E3" w:rsidRDefault="008723E3" w:rsidP="008723E3">
            <w:pPr>
              <w:rPr>
                <w:rFonts w:ascii="Consolas" w:hAnsi="Consolas"/>
              </w:rPr>
            </w:pPr>
            <w:proofErr w:type="spellStart"/>
            <w:r w:rsidRPr="008723E3">
              <w:rPr>
                <w:rFonts w:ascii="Consolas" w:hAnsi="Consolas"/>
              </w:rPr>
              <w:t>div.tituloimg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img</w:t>
            </w:r>
            <w:proofErr w:type="spellEnd"/>
            <w:r w:rsidRPr="008723E3">
              <w:rPr>
                <w:rFonts w:ascii="Consolas" w:hAnsi="Consolas"/>
              </w:rPr>
              <w:t xml:space="preserve"> {</w:t>
            </w:r>
          </w:p>
          <w:p w14:paraId="51477653" w14:textId="77777777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 xml:space="preserve">  </w:t>
            </w:r>
            <w:proofErr w:type="spellStart"/>
            <w:r w:rsidRPr="008723E3">
              <w:rPr>
                <w:rFonts w:ascii="Consolas" w:hAnsi="Consolas"/>
              </w:rPr>
              <w:t>animation</w:t>
            </w:r>
            <w:proofErr w:type="spellEnd"/>
            <w:r w:rsidRPr="008723E3">
              <w:rPr>
                <w:rFonts w:ascii="Consolas" w:hAnsi="Consolas"/>
              </w:rPr>
              <w:t xml:space="preserve">: roda 2s </w:t>
            </w:r>
            <w:proofErr w:type="spellStart"/>
            <w:r w:rsidRPr="008723E3">
              <w:rPr>
                <w:rFonts w:ascii="Consolas" w:hAnsi="Consolas"/>
              </w:rPr>
              <w:t>alternate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infinite</w:t>
            </w:r>
            <w:proofErr w:type="spellEnd"/>
            <w:r w:rsidRPr="008723E3">
              <w:rPr>
                <w:rFonts w:ascii="Consolas" w:hAnsi="Consolas"/>
              </w:rPr>
              <w:t>;</w:t>
            </w:r>
          </w:p>
          <w:p w14:paraId="1772ABF3" w14:textId="3D9339AD" w:rsidR="008723E3" w:rsidRDefault="008723E3" w:rsidP="008723E3">
            <w:r w:rsidRPr="008723E3">
              <w:rPr>
                <w:rFonts w:ascii="Consolas" w:hAnsi="Consolas"/>
              </w:rPr>
              <w:t>}</w:t>
            </w:r>
          </w:p>
        </w:tc>
      </w:tr>
    </w:tbl>
    <w:p w14:paraId="250039A1" w14:textId="00CECA6F" w:rsidR="008905B5" w:rsidRDefault="008905B5" w:rsidP="008A5E87"/>
    <w:p w14:paraId="1838A4EC" w14:textId="501BA5BC" w:rsidR="00264B05" w:rsidRDefault="00264B05" w:rsidP="008A5E87"/>
    <w:p w14:paraId="4FB204E2" w14:textId="77777777" w:rsidR="00264B05" w:rsidRDefault="00264B05" w:rsidP="008A5E87"/>
    <w:p w14:paraId="29012D8A" w14:textId="7B7243B1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</w:t>
            </w:r>
            <w:proofErr w:type="spellStart"/>
            <w:r>
              <w:rPr>
                <w:rFonts w:ascii="Consolas" w:hAnsi="Consolas"/>
              </w:rPr>
              <w:t>s</w:t>
            </w:r>
            <w:r w:rsidR="00DC226C">
              <w:rPr>
                <w:rFonts w:ascii="Consolas" w:hAnsi="Consolas"/>
              </w:rPr>
              <w:t>t</w:t>
            </w:r>
            <w:r>
              <w:rPr>
                <w:rFonts w:ascii="Consolas" w:hAnsi="Consolas"/>
              </w:rPr>
              <w:t>yle</w:t>
            </w:r>
            <w:proofErr w:type="spellEnd"/>
            <w:r>
              <w:rPr>
                <w:rFonts w:ascii="Consolas" w:hAnsi="Consolas"/>
              </w:rPr>
              <w:t>&gt;</w:t>
            </w:r>
          </w:p>
          <w:p w14:paraId="08048060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@keyframes </w:t>
            </w:r>
            <w:proofErr w:type="spellStart"/>
            <w:r w:rsidRPr="00DC226C">
              <w:rPr>
                <w:rFonts w:ascii="Consolas" w:hAnsi="Consolas"/>
              </w:rPr>
              <w:t>shadowin</w:t>
            </w:r>
            <w:proofErr w:type="spellEnd"/>
            <w:r w:rsidRPr="00DC226C">
              <w:rPr>
                <w:rFonts w:ascii="Consolas" w:hAnsi="Consolas"/>
              </w:rPr>
              <w:t xml:space="preserve"> {</w:t>
            </w:r>
          </w:p>
          <w:p w14:paraId="2FBD865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0% {</w:t>
            </w:r>
          </w:p>
          <w:p w14:paraId="14D6A80C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>;</w:t>
            </w:r>
          </w:p>
          <w:p w14:paraId="09F986F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44BA6FF7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100% {</w:t>
            </w:r>
          </w:p>
          <w:p w14:paraId="3F663B36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#ff49496e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17px 15px,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#ff49498c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78px 18px;</w:t>
            </w:r>
          </w:p>
          <w:p w14:paraId="4FFA505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75CF514E" w14:textId="13DB4841" w:rsidR="00264B05" w:rsidRPr="007D70DC" w:rsidRDefault="00DC226C" w:rsidP="007D70D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</w:tc>
      </w:tr>
    </w:tbl>
    <w:p w14:paraId="0E652E8D" w14:textId="5AB78E85" w:rsidR="00B505F8" w:rsidRDefault="00B505F8" w:rsidP="008A5E87"/>
    <w:p w14:paraId="4EE3601A" w14:textId="67A18B7F" w:rsid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3B717AFA" w14:textId="58946248" w:rsidR="00961715" w:rsidRDefault="00961715" w:rsidP="00961715">
      <w:r>
        <w:t>Para o funcionamento do programa, primeiramente é ativado a função “</w:t>
      </w:r>
      <w:proofErr w:type="gramStart"/>
      <w:r>
        <w:t>iniciar(</w:t>
      </w:r>
      <w:proofErr w:type="gramEnd"/>
      <w:r>
        <w:t xml:space="preserve">)” quando o usuário clica o botão “iniciar”. Nesta função </w:t>
      </w:r>
      <w:r w:rsidR="007D70DC">
        <w:t xml:space="preserve">a </w:t>
      </w:r>
      <w:proofErr w:type="spellStart"/>
      <w:r w:rsidR="007D70DC">
        <w:t>proriedade</w:t>
      </w:r>
      <w:proofErr w:type="spellEnd"/>
      <w:r w:rsidR="007D70DC">
        <w:t xml:space="preserve"> </w:t>
      </w:r>
      <w:proofErr w:type="spellStart"/>
      <w:r w:rsidR="007D70DC">
        <w:rPr>
          <w:i/>
          <w:iCs/>
        </w:rPr>
        <w:t>aspect</w:t>
      </w:r>
      <w:proofErr w:type="spellEnd"/>
      <w:ins w:id="22" w:author="ayres major" w:date="2022-04-24T21:42:00Z">
        <w:r w:rsidR="00004128">
          <w:rPr>
            <w:i/>
            <w:iCs/>
          </w:rPr>
          <w:t>-</w:t>
        </w:r>
      </w:ins>
      <w:del w:id="23" w:author="ayres major" w:date="2022-04-24T21:42:00Z">
        <w:r w:rsidR="007D70DC" w:rsidDel="00004128">
          <w:rPr>
            <w:i/>
            <w:iCs/>
          </w:rPr>
          <w:delText xml:space="preserve"> </w:delText>
        </w:r>
      </w:del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ins w:id="24" w:author="ayres major" w:date="2022-04-24T21:42:00Z">
        <w:r w:rsidR="00004128">
          <w:t xml:space="preserve">o </w:t>
        </w:r>
      </w:ins>
      <w:r w:rsidR="007D70DC">
        <w:t>display</w:t>
      </w:r>
      <w:del w:id="25" w:author="ayres major" w:date="2022-04-24T21:42:00Z">
        <w:r w:rsidR="007D70DC" w:rsidDel="00004128">
          <w:delText xml:space="preserve"> do</w:delText>
        </w:r>
      </w:del>
      <w:r w:rsidR="007D70DC">
        <w:t xml:space="preserve"> </w:t>
      </w:r>
      <w:r w:rsidR="00131EB6">
        <w:t>da &lt;</w:t>
      </w:r>
      <w:proofErr w:type="spellStart"/>
      <w:r w:rsidR="00131EB6">
        <w:t>div</w:t>
      </w:r>
      <w:proofErr w:type="spellEnd"/>
      <w:r w:rsidR="00131EB6">
        <w:t xml:space="preserve">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</w:t>
      </w:r>
      <w:proofErr w:type="spellStart"/>
      <w:r w:rsidR="00131EB6" w:rsidRPr="00131EB6">
        <w:rPr>
          <w:i/>
          <w:iCs/>
        </w:rPr>
        <w:t>block</w:t>
      </w:r>
      <w:proofErr w:type="spellEnd"/>
      <w:r w:rsidR="00131EB6">
        <w:t>,</w:t>
      </w:r>
      <w:r w:rsidR="00251F19">
        <w:t xml:space="preserve"> </w:t>
      </w:r>
      <w:ins w:id="26" w:author="ayres major" w:date="2022-04-24T21:43:00Z">
        <w:r w:rsidR="00004128">
          <w:t xml:space="preserve">o </w:t>
        </w:r>
      </w:ins>
      <w:r w:rsidR="00B40046">
        <w:t>elemento &lt;</w:t>
      </w:r>
      <w:proofErr w:type="spellStart"/>
      <w:r w:rsidR="00B40046">
        <w:t>header</w:t>
      </w:r>
      <w:proofErr w:type="spellEnd"/>
      <w:r w:rsidR="00B40046">
        <w:t>&gt;</w:t>
      </w:r>
      <w:r w:rsidR="00251F19">
        <w:t xml:space="preserve"> que é</w:t>
      </w:r>
      <w:r w:rsidR="00B47B4A">
        <w:t xml:space="preserve"> referenciado pelo seu id “</w:t>
      </w:r>
      <w:proofErr w:type="spellStart"/>
      <w:r w:rsidR="00B47B4A">
        <w:t>head</w:t>
      </w:r>
      <w:proofErr w:type="spellEnd"/>
      <w:r w:rsidR="00B47B4A">
        <w:t xml:space="preserve">” através do </w:t>
      </w:r>
      <w:proofErr w:type="gramStart"/>
      <w:r w:rsidR="00B47B4A">
        <w:t>método</w:t>
      </w:r>
      <w:ins w:id="27" w:author="ayres major" w:date="2022-04-24T21:43:00Z">
        <w:r w:rsidR="00004128">
          <w:t xml:space="preserve"> </w:t>
        </w:r>
        <w:r w:rsidR="00004128" w:rsidRPr="00004128">
          <w:rPr>
            <w:i/>
            <w:iCs/>
            <w:rPrChange w:id="28" w:author="ayres major" w:date="2022-04-24T21:43:00Z">
              <w:rPr/>
            </w:rPrChange>
          </w:rPr>
          <w:t>.</w:t>
        </w:r>
      </w:ins>
      <w:proofErr w:type="spellStart"/>
      <w:proofErr w:type="gramEnd"/>
      <w:del w:id="29" w:author="ayres major" w:date="2022-04-24T21:43:00Z">
        <w:r w:rsidR="00B47B4A" w:rsidRPr="00004128" w:rsidDel="00004128">
          <w:rPr>
            <w:i/>
            <w:iCs/>
            <w:rPrChange w:id="30" w:author="ayres major" w:date="2022-04-24T21:43:00Z">
              <w:rPr/>
            </w:rPrChange>
          </w:rPr>
          <w:delText xml:space="preserve">. </w:delText>
        </w:r>
      </w:del>
      <w:r w:rsidR="00B47B4A" w:rsidRPr="00004128">
        <w:rPr>
          <w:i/>
          <w:iCs/>
          <w:rPrChange w:id="31" w:author="ayres major" w:date="2022-04-24T21:43:00Z">
            <w:rPr/>
          </w:rPrChange>
        </w:rPr>
        <w:t>getElementById</w:t>
      </w:r>
      <w:proofErr w:type="spellEnd"/>
      <w:r w:rsidR="00B40046">
        <w:t xml:space="preserve"> </w:t>
      </w:r>
      <w:del w:id="32" w:author="ayres major" w:date="2022-04-24T21:43:00Z">
        <w:r w:rsidR="00B40046" w:rsidDel="00004128">
          <w:delText>e</w:delText>
        </w:r>
      </w:del>
      <w:r w:rsidR="00B40046">
        <w:t xml:space="preserve"> lhe é atribuído</w:t>
      </w:r>
      <w:ins w:id="33" w:author="ayres major" w:date="2022-04-24T21:43:00Z">
        <w:r w:rsidR="00004128">
          <w:t xml:space="preserve"> a</w:t>
        </w:r>
      </w:ins>
      <w:r w:rsidR="00B40046">
        <w:t xml:space="preserve"> posição </w:t>
      </w:r>
      <w:proofErr w:type="spellStart"/>
      <w:r w:rsidR="00B40046">
        <w:rPr>
          <w:i/>
          <w:iCs/>
        </w:rPr>
        <w:t>static</w:t>
      </w:r>
      <w:proofErr w:type="spellEnd"/>
      <w:r w:rsidR="00B40046">
        <w:t xml:space="preserve">, que é a posição nativa dos elementos, por fim o botão “iniciar” recebe display </w:t>
      </w:r>
      <w:proofErr w:type="spellStart"/>
      <w:r w:rsidR="00B40046">
        <w:rPr>
          <w:i/>
          <w:iCs/>
        </w:rPr>
        <w:t>none</w:t>
      </w:r>
      <w:proofErr w:type="spellEnd"/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251F19" w:rsidRDefault="00251F19" w:rsidP="00251F19">
            <w:pPr>
              <w:rPr>
                <w:rFonts w:ascii="Consolas" w:hAnsi="Consolas"/>
              </w:rPr>
            </w:pPr>
            <w:proofErr w:type="spellStart"/>
            <w:r w:rsidRPr="00251F19">
              <w:rPr>
                <w:rFonts w:ascii="Consolas" w:hAnsi="Consolas"/>
              </w:rPr>
              <w:t>function</w:t>
            </w:r>
            <w:proofErr w:type="spellEnd"/>
            <w:r w:rsidRPr="00251F19">
              <w:rPr>
                <w:rFonts w:ascii="Consolas" w:hAnsi="Consolas"/>
              </w:rPr>
              <w:t xml:space="preserve"> </w:t>
            </w:r>
            <w:proofErr w:type="gramStart"/>
            <w:r w:rsidRPr="00251F19">
              <w:rPr>
                <w:rFonts w:ascii="Consolas" w:hAnsi="Consolas"/>
              </w:rPr>
              <w:t>iniciar(</w:t>
            </w:r>
            <w:proofErr w:type="gramEnd"/>
            <w:r w:rsidRPr="00251F19">
              <w:rPr>
                <w:rFonts w:ascii="Consolas" w:hAnsi="Consolas"/>
              </w:rPr>
              <w:t>) {</w:t>
            </w:r>
          </w:p>
          <w:p w14:paraId="135B8F4D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document.body</w:t>
            </w:r>
            <w:proofErr w:type="gramEnd"/>
            <w:r w:rsidRPr="00251F19">
              <w:rPr>
                <w:rFonts w:ascii="Consolas" w:hAnsi="Consolas"/>
              </w:rPr>
              <w:t>.style.aspectRatio</w:t>
            </w:r>
            <w:proofErr w:type="spellEnd"/>
            <w:r w:rsidRPr="00251F19">
              <w:rPr>
                <w:rFonts w:ascii="Consolas" w:hAnsi="Consolas"/>
              </w:rPr>
              <w:t xml:space="preserve"> =  "16/9";</w:t>
            </w:r>
          </w:p>
          <w:p w14:paraId="3A952A9B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fundo.style</w:t>
            </w:r>
            <w:proofErr w:type="gramEnd"/>
            <w:r w:rsidRPr="00251F19">
              <w:rPr>
                <w:rFonts w:ascii="Consolas" w:hAnsi="Consolas"/>
              </w:rPr>
              <w:t>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block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0790478A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</w:t>
            </w:r>
            <w:proofErr w:type="spellStart"/>
            <w:r w:rsidRPr="00251F19">
              <w:rPr>
                <w:rFonts w:ascii="Consolas" w:hAnsi="Consolas"/>
              </w:rPr>
              <w:t>head</w:t>
            </w:r>
            <w:proofErr w:type="spellEnd"/>
            <w:r w:rsidRPr="00251F19">
              <w:rPr>
                <w:rFonts w:ascii="Consolas" w:hAnsi="Consolas"/>
              </w:rPr>
              <w:t>").</w:t>
            </w:r>
            <w:proofErr w:type="spellStart"/>
            <w:r w:rsidRPr="00251F19">
              <w:rPr>
                <w:rFonts w:ascii="Consolas" w:hAnsi="Consolas"/>
              </w:rPr>
              <w:t>style.position</w:t>
            </w:r>
            <w:proofErr w:type="spellEnd"/>
            <w:r w:rsidRPr="00251F19">
              <w:rPr>
                <w:rFonts w:ascii="Consolas" w:hAnsi="Consolas"/>
              </w:rPr>
              <w:t>="</w:t>
            </w:r>
            <w:proofErr w:type="spellStart"/>
            <w:r w:rsidRPr="00251F19">
              <w:rPr>
                <w:rFonts w:ascii="Consolas" w:hAnsi="Consolas"/>
              </w:rPr>
              <w:t>static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45153AB2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("iniciar").</w:t>
            </w:r>
            <w:proofErr w:type="spellStart"/>
            <w:r w:rsidRPr="00251F19">
              <w:rPr>
                <w:rFonts w:ascii="Consolas" w:hAnsi="Consolas"/>
              </w:rPr>
              <w:t>style.display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none</w:t>
            </w:r>
            <w:proofErr w:type="spellEnd"/>
            <w:r w:rsidRPr="00251F19">
              <w:rPr>
                <w:rFonts w:ascii="Consolas" w:hAnsi="Consolas"/>
              </w:rPr>
              <w:t xml:space="preserve">";  </w:t>
            </w:r>
          </w:p>
          <w:p w14:paraId="21BCEFBD" w14:textId="5A799607" w:rsidR="00251F19" w:rsidRDefault="00251F19" w:rsidP="00251F19">
            <w:r w:rsidRPr="00251F19">
              <w:rPr>
                <w:rFonts w:ascii="Consolas" w:hAnsi="Consolas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loading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loadingjokenpo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33319B6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lastRenderedPageBreak/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button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123CAF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52EF61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fundo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("fundo");</w:t>
            </w:r>
          </w:p>
          <w:p w14:paraId="15A3DAA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menu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("menu");</w:t>
            </w:r>
          </w:p>
          <w:p w14:paraId="4A08DE2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titulo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("titulo");</w:t>
            </w:r>
          </w:p>
          <w:p w14:paraId="513FB764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46B51C5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42CAF41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14C55C2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ABF7A5F" w14:textId="1882EB24" w:rsidR="00703DFE" w:rsidRDefault="00703DFE" w:rsidP="00703DFE"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</w:tc>
      </w:tr>
    </w:tbl>
    <w:p w14:paraId="3E6B7600" w14:textId="6A0FF9B9" w:rsidR="00B47B4A" w:rsidRDefault="00703DFE" w:rsidP="00961715">
      <w:r>
        <w:lastRenderedPageBreak/>
        <w:t xml:space="preserve"> </w:t>
      </w:r>
    </w:p>
    <w:p w14:paraId="3E223278" w14:textId="624FD9DD" w:rsidR="006F50DE" w:rsidDel="00376715" w:rsidRDefault="00415C28" w:rsidP="00D96AA7">
      <w:pPr>
        <w:rPr>
          <w:del w:id="34" w:author="ayres major" w:date="2022-04-24T21:08:00Z"/>
        </w:rPr>
      </w:pPr>
      <w:r>
        <w:t xml:space="preserve">Já pensando na seleção, para indicar a opção </w:t>
      </w:r>
      <w:r w:rsidR="004E1529">
        <w:t xml:space="preserve">que poderá ser selecionada, ou seja, a opção que está </w:t>
      </w:r>
      <w:r w:rsidR="006C3297">
        <w:t xml:space="preserve">debaixo do cursor era necessário usar uma propriedade </w:t>
      </w:r>
      <w:r w:rsidR="00F50F01">
        <w:t>da CSS</w:t>
      </w:r>
      <w:r w:rsidR="006C3297">
        <w:t xml:space="preserve"> atrativa, </w:t>
      </w:r>
      <w:r w:rsidR="006F50DE">
        <w:t xml:space="preserve">desse modo foi selecionada uma sombra </w:t>
      </w:r>
      <w:del w:id="35" w:author="ayres major" w:date="2022-04-24T21:05:00Z">
        <w:r w:rsidR="006F50DE" w:rsidDel="00083991">
          <w:delText>vermerlha</w:delText>
        </w:r>
      </w:del>
      <w:ins w:id="36" w:author="ayres major" w:date="2022-04-24T21:05:00Z">
        <w:r w:rsidR="00083991">
          <w:t>vermelha</w:t>
        </w:r>
      </w:ins>
      <w:r w:rsidR="006F50DE">
        <w:t xml:space="preserve">, através do </w:t>
      </w:r>
      <w:r w:rsidR="006F50DE" w:rsidRPr="006F50DE">
        <w:rPr>
          <w:i/>
          <w:iCs/>
        </w:rPr>
        <w:t>box-</w:t>
      </w:r>
      <w:proofErr w:type="spellStart"/>
      <w:r w:rsidR="006F50DE" w:rsidRPr="006F50DE">
        <w:rPr>
          <w:i/>
          <w:iCs/>
        </w:rPr>
        <w:t>shadow</w:t>
      </w:r>
      <w:proofErr w:type="spellEnd"/>
      <w:r w:rsidR="006F50DE">
        <w:t xml:space="preserve">. O objetivo seria </w:t>
      </w:r>
      <w:r w:rsidR="00F50F01">
        <w:t xml:space="preserve">ter algo idêntico ao que a </w:t>
      </w:r>
      <w:proofErr w:type="spellStart"/>
      <w:r w:rsidR="00F50F01">
        <w:t>pseudo-class</w:t>
      </w:r>
      <w:proofErr w:type="spellEnd"/>
      <w:r w:rsidR="00F50F01">
        <w:t xml:space="preserve">: </w:t>
      </w:r>
      <w:del w:id="37" w:author="ayres major" w:date="2022-04-24T20:52:00Z">
        <w:r w:rsidR="00F50F01" w:rsidDel="009541F4">
          <w:delText>hover  da</w:delText>
        </w:r>
      </w:del>
      <w:proofErr w:type="spellStart"/>
      <w:ins w:id="38" w:author="ayres major" w:date="2022-04-24T20:52:00Z">
        <w:r w:rsidR="009541F4">
          <w:t>hover</w:t>
        </w:r>
        <w:proofErr w:type="spellEnd"/>
        <w:r w:rsidR="009541F4">
          <w:t xml:space="preserve"> da</w:t>
        </w:r>
      </w:ins>
      <w:r w:rsidR="00F50F01">
        <w:t xml:space="preserve"> CSS proporciona. </w:t>
      </w:r>
      <w:ins w:id="39" w:author="ayres major" w:date="2022-04-24T20:52:00Z">
        <w:r w:rsidR="009541F4">
          <w:t>Como est</w:t>
        </w:r>
      </w:ins>
      <w:ins w:id="40" w:author="ayres major" w:date="2022-04-24T21:44:00Z">
        <w:r w:rsidR="00004128">
          <w:t>a</w:t>
        </w:r>
      </w:ins>
      <w:ins w:id="41" w:author="ayres major" w:date="2022-04-24T20:52:00Z">
        <w:r w:rsidR="009541F4">
          <w:t xml:space="preserve"> </w:t>
        </w:r>
        <w:proofErr w:type="spellStart"/>
        <w:r w:rsidR="009541F4">
          <w:t>pseudo-classe</w:t>
        </w:r>
      </w:ins>
      <w:proofErr w:type="spellEnd"/>
      <w:ins w:id="42" w:author="ayres major" w:date="2022-04-24T20:53:00Z">
        <w:r w:rsidR="009541F4">
          <w:t xml:space="preserve"> não poderia ser utili</w:t>
        </w:r>
      </w:ins>
      <w:ins w:id="43" w:author="ayres major" w:date="2022-04-24T20:54:00Z">
        <w:r w:rsidR="009541F4">
          <w:t xml:space="preserve">zada já que esse efeito só é </w:t>
        </w:r>
      </w:ins>
      <w:ins w:id="44" w:author="ayres major" w:date="2022-04-24T20:55:00Z">
        <w:r w:rsidR="009541F4">
          <w:t>necessário no momento da seleção, a opção seria recriar em JS. P</w:t>
        </w:r>
      </w:ins>
      <w:ins w:id="45" w:author="ayres major" w:date="2022-04-24T20:56:00Z">
        <w:r w:rsidR="009541F4">
          <w:t>ara tal, f</w:t>
        </w:r>
      </w:ins>
      <w:ins w:id="46" w:author="ayres major" w:date="2022-04-24T20:58:00Z">
        <w:r w:rsidR="004E4D98">
          <w:t>o</w:t>
        </w:r>
      </w:ins>
      <w:ins w:id="47" w:author="ayres major" w:date="2022-04-24T21:07:00Z">
        <w:r w:rsidR="00AC4CF9">
          <w:t>ram</w:t>
        </w:r>
      </w:ins>
      <w:ins w:id="48" w:author="ayres major" w:date="2022-04-24T20:58:00Z">
        <w:r w:rsidR="004E4D98">
          <w:t xml:space="preserve"> utilizado</w:t>
        </w:r>
      </w:ins>
      <w:ins w:id="49" w:author="ayres major" w:date="2022-04-24T21:07:00Z">
        <w:r w:rsidR="00AC4CF9">
          <w:t>s</w:t>
        </w:r>
      </w:ins>
      <w:ins w:id="50" w:author="ayres major" w:date="2022-04-24T20:58:00Z">
        <w:r w:rsidR="004E4D98">
          <w:t xml:space="preserve"> dois </w:t>
        </w:r>
      </w:ins>
      <w:ins w:id="51" w:author="ayres major" w:date="2022-04-24T20:59:00Z">
        <w:r w:rsidR="004E4D98">
          <w:t>eventos:</w:t>
        </w:r>
      </w:ins>
      <w:ins w:id="52" w:author="ayres major" w:date="2022-04-24T21:08:00Z">
        <w:r w:rsidR="00AC4CF9">
          <w:t xml:space="preserve"> </w:t>
        </w:r>
        <w:proofErr w:type="spellStart"/>
        <w:r w:rsidR="00AC4CF9">
          <w:rPr>
            <w:i/>
            <w:iCs/>
          </w:rPr>
          <w:t>onmouseenter</w:t>
        </w:r>
      </w:ins>
      <w:proofErr w:type="spellEnd"/>
      <w:ins w:id="53" w:author="ayres major" w:date="2022-04-24T21:13:00Z">
        <w:r w:rsidR="00591E10">
          <w:rPr>
            <w:i/>
            <w:iCs/>
          </w:rPr>
          <w:t xml:space="preserve"> </w:t>
        </w:r>
      </w:ins>
      <w:ins w:id="54" w:author="ayres major" w:date="2022-04-24T21:08:00Z">
        <w:r w:rsidR="00AC4CF9">
          <w:t>(</w:t>
        </w:r>
      </w:ins>
      <w:ins w:id="55" w:author="ayres major" w:date="2022-04-24T21:12:00Z">
        <w:r w:rsidR="00591E10">
          <w:t xml:space="preserve">evento </w:t>
        </w:r>
      </w:ins>
      <w:ins w:id="56" w:author="ayres major" w:date="2022-04-24T21:13:00Z">
        <w:r w:rsidR="00591E10">
          <w:t xml:space="preserve">disparado quando o cursor </w:t>
        </w:r>
      </w:ins>
      <w:proofErr w:type="gramStart"/>
      <w:ins w:id="57" w:author="ayres major" w:date="2022-04-24T21:17:00Z">
        <w:r w:rsidR="003530F4">
          <w:t>move-se</w:t>
        </w:r>
        <w:proofErr w:type="gramEnd"/>
        <w:r w:rsidR="003530F4">
          <w:t xml:space="preserve"> para </w:t>
        </w:r>
      </w:ins>
      <w:ins w:id="58" w:author="ayres major" w:date="2022-04-24T21:13:00Z">
        <w:r w:rsidR="00591E10">
          <w:t>dentro do elemento)</w:t>
        </w:r>
      </w:ins>
      <w:ins w:id="59" w:author="ayres major" w:date="2022-04-24T21:08:00Z">
        <w:r w:rsidR="00AC4CF9">
          <w:rPr>
            <w:i/>
            <w:iCs/>
          </w:rPr>
          <w:t xml:space="preserve"> </w:t>
        </w:r>
        <w:r w:rsidR="00AC4CF9" w:rsidRPr="00AC4CF9">
          <w:rPr>
            <w:rPrChange w:id="60" w:author="ayres major" w:date="2022-04-24T21:08:00Z">
              <w:rPr>
                <w:i/>
                <w:iCs/>
              </w:rPr>
            </w:rPrChange>
          </w:rPr>
          <w:t>e</w:t>
        </w:r>
      </w:ins>
      <w:ins w:id="61" w:author="ayres major" w:date="2022-04-24T20:59:00Z">
        <w:r w:rsidR="004E4D98" w:rsidRPr="00AC4CF9">
          <w:rPr>
            <w:rPrChange w:id="62" w:author="ayres major" w:date="2022-04-24T21:08:00Z">
              <w:rPr/>
            </w:rPrChange>
          </w:rPr>
          <w:t xml:space="preserve"> </w:t>
        </w:r>
      </w:ins>
      <w:proofErr w:type="spellStart"/>
      <w:ins w:id="63" w:author="ayres major" w:date="2022-04-24T21:08:00Z">
        <w:r w:rsidR="00AC4CF9" w:rsidRPr="00AC4CF9">
          <w:rPr>
            <w:i/>
            <w:iCs/>
            <w:rPrChange w:id="64" w:author="ayres major" w:date="2022-04-24T21:08:00Z">
              <w:rPr/>
            </w:rPrChange>
          </w:rPr>
          <w:t>onmouseleave</w:t>
        </w:r>
        <w:proofErr w:type="spellEnd"/>
        <w:r w:rsidR="00AC4CF9">
          <w:t xml:space="preserve"> </w:t>
        </w:r>
      </w:ins>
      <w:ins w:id="65" w:author="ayres major" w:date="2022-04-24T21:13:00Z">
        <w:r w:rsidR="00591E10">
          <w:t>(</w:t>
        </w:r>
      </w:ins>
      <w:ins w:id="66" w:author="ayres major" w:date="2022-04-24T21:17:00Z">
        <w:r w:rsidR="003530F4">
          <w:t xml:space="preserve">inverso do </w:t>
        </w:r>
        <w:proofErr w:type="spellStart"/>
        <w:r w:rsidR="003530F4">
          <w:t>onmouseenter</w:t>
        </w:r>
      </w:ins>
      <w:proofErr w:type="spellEnd"/>
      <w:ins w:id="67" w:author="ayres major" w:date="2022-04-24T21:13:00Z">
        <w:r w:rsidR="00591E10">
          <w:t>)</w:t>
        </w:r>
        <w:r w:rsidR="00591E10">
          <w:rPr>
            <w:i/>
            <w:iCs/>
          </w:rPr>
          <w:t xml:space="preserve"> </w:t>
        </w:r>
      </w:ins>
      <w:ins w:id="68" w:author="ayres major" w:date="2022-04-24T21:44:00Z">
        <w:r w:rsidR="00004128">
          <w:t>juntamente com</w:t>
        </w:r>
      </w:ins>
      <w:ins w:id="69" w:author="ayres major" w:date="2022-04-24T21:15:00Z">
        <w:r w:rsidR="00591E10">
          <w:t xml:space="preserve"> duas animações </w:t>
        </w:r>
        <w:proofErr w:type="spellStart"/>
        <w:r w:rsidR="00591E10">
          <w:rPr>
            <w:i/>
            <w:iCs/>
          </w:rPr>
          <w:t>shadowin</w:t>
        </w:r>
        <w:proofErr w:type="spellEnd"/>
        <w:r w:rsidR="00591E10">
          <w:rPr>
            <w:i/>
            <w:iCs/>
          </w:rPr>
          <w:t xml:space="preserve"> </w:t>
        </w:r>
      </w:ins>
      <w:ins w:id="70" w:author="ayres major" w:date="2022-04-24T21:16:00Z">
        <w:r w:rsidR="00591E10">
          <w:t xml:space="preserve">(aumenta uma sombra vermelha) e </w:t>
        </w:r>
        <w:proofErr w:type="spellStart"/>
        <w:r w:rsidR="00591E10">
          <w:rPr>
            <w:i/>
            <w:iCs/>
          </w:rPr>
          <w:t>shadowout</w:t>
        </w:r>
      </w:ins>
      <w:proofErr w:type="spellEnd"/>
      <w:ins w:id="71" w:author="ayres major" w:date="2022-04-24T21:18:00Z">
        <w:r w:rsidR="003530F4">
          <w:rPr>
            <w:i/>
            <w:iCs/>
          </w:rPr>
          <w:t xml:space="preserve"> </w:t>
        </w:r>
      </w:ins>
      <w:ins w:id="72" w:author="ayres major" w:date="2022-04-24T21:17:00Z">
        <w:r w:rsidR="003530F4">
          <w:t xml:space="preserve">(inverso do </w:t>
        </w:r>
      </w:ins>
      <w:proofErr w:type="spellStart"/>
      <w:ins w:id="73" w:author="ayres major" w:date="2022-04-24T21:18:00Z">
        <w:r w:rsidR="003530F4">
          <w:rPr>
            <w:i/>
            <w:iCs/>
          </w:rPr>
          <w:t>shadowin</w:t>
        </w:r>
        <w:proofErr w:type="spellEnd"/>
        <w:r w:rsidR="003530F4">
          <w:t>)</w:t>
        </w:r>
      </w:ins>
      <w:ins w:id="74" w:author="ayres major" w:date="2022-04-24T21:19:00Z">
        <w:r w:rsidR="003530F4">
          <w:t xml:space="preserve">. Com isso bastava adicionar </w:t>
        </w:r>
      </w:ins>
      <w:ins w:id="75" w:author="ayres major" w:date="2022-04-24T21:20:00Z">
        <w:r w:rsidR="003530F4">
          <w:t>criar funções para dar ao elemento</w:t>
        </w:r>
      </w:ins>
      <w:ins w:id="76" w:author="ayres major" w:date="2022-04-24T21:45:00Z">
        <w:r w:rsidR="00004128">
          <w:t xml:space="preserve"> que teve os eventos</w:t>
        </w:r>
      </w:ins>
      <w:ins w:id="77" w:author="ayres major" w:date="2022-04-24T21:22:00Z">
        <w:r w:rsidR="00376715">
          <w:t xml:space="preserve"> </w:t>
        </w:r>
      </w:ins>
      <w:ins w:id="78" w:author="ayres major" w:date="2022-04-24T21:23:00Z">
        <w:r w:rsidR="00376715">
          <w:t>“</w:t>
        </w:r>
      </w:ins>
      <w:ins w:id="79" w:author="ayres major" w:date="2022-04-24T21:45:00Z">
        <w:r w:rsidR="00004128">
          <w:t>disparados</w:t>
        </w:r>
      </w:ins>
      <w:ins w:id="80" w:author="ayres major" w:date="2022-04-24T21:23:00Z">
        <w:r w:rsidR="00376715">
          <w:t>”</w:t>
        </w:r>
      </w:ins>
      <w:ins w:id="81" w:author="ayres major" w:date="2022-04-24T21:20:00Z">
        <w:r w:rsidR="003530F4">
          <w:t xml:space="preserve"> </w:t>
        </w:r>
      </w:ins>
      <w:ins w:id="82" w:author="ayres major" w:date="2022-04-24T21:21:00Z">
        <w:r w:rsidR="003530F4">
          <w:t xml:space="preserve">as </w:t>
        </w:r>
      </w:ins>
      <w:proofErr w:type="spellStart"/>
      <w:ins w:id="83" w:author="ayres major" w:date="2022-04-24T21:23:00Z">
        <w:r w:rsidR="00376715">
          <w:t>respectivas</w:t>
        </w:r>
        <w:proofErr w:type="spellEnd"/>
        <w:r w:rsidR="00376715">
          <w:t xml:space="preserve"> </w:t>
        </w:r>
      </w:ins>
      <w:ins w:id="84" w:author="ayres major" w:date="2022-04-24T21:21:00Z">
        <w:r w:rsidR="003530F4">
          <w:t>animações</w:t>
        </w:r>
      </w:ins>
      <w:ins w:id="85" w:author="ayres major" w:date="2022-04-24T21:23:00Z">
        <w:r w:rsidR="00376715">
          <w:t>:</w:t>
        </w:r>
      </w:ins>
      <w:del w:id="86" w:author="ayres major" w:date="2022-04-24T20:52:00Z">
        <w:r w:rsidR="00F50F01" w:rsidDel="009541F4">
          <w:delText xml:space="preserve">A </w:delText>
        </w:r>
      </w:del>
    </w:p>
    <w:p w14:paraId="644DC437" w14:textId="166D5EDB" w:rsidR="00376715" w:rsidRDefault="00376715" w:rsidP="00961715">
      <w:pPr>
        <w:rPr>
          <w:ins w:id="87" w:author="ayres major" w:date="2022-04-24T21:23:00Z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rPr>
          <w:ins w:id="88" w:author="ayres major" w:date="2022-04-24T21:23:00Z"/>
        </w:trPr>
        <w:tc>
          <w:tcPr>
            <w:tcW w:w="9060" w:type="dxa"/>
          </w:tcPr>
          <w:p w14:paraId="3A196CA6" w14:textId="77777777" w:rsidR="00376715" w:rsidRPr="00376715" w:rsidRDefault="00376715" w:rsidP="00376715">
            <w:pPr>
              <w:rPr>
                <w:ins w:id="89" w:author="ayres major" w:date="2022-04-24T21:24:00Z"/>
                <w:rFonts w:ascii="Consolas" w:hAnsi="Consolas"/>
                <w:rPrChange w:id="90" w:author="ayres major" w:date="2022-04-24T21:24:00Z">
                  <w:rPr>
                    <w:ins w:id="91" w:author="ayres major" w:date="2022-04-24T21:24:00Z"/>
                  </w:rPr>
                </w:rPrChange>
              </w:rPr>
            </w:pPr>
            <w:proofErr w:type="spellStart"/>
            <w:ins w:id="92" w:author="ayres major" w:date="2022-04-24T21:24:00Z">
              <w:r w:rsidRPr="00376715">
                <w:rPr>
                  <w:rFonts w:ascii="Consolas" w:hAnsi="Consolas"/>
                  <w:rPrChange w:id="93" w:author="ayres major" w:date="2022-04-24T21:24:00Z">
                    <w:rPr/>
                  </w:rPrChange>
                </w:rPr>
                <w:t>function</w:t>
              </w:r>
              <w:proofErr w:type="spellEnd"/>
              <w:r w:rsidRPr="00376715">
                <w:rPr>
                  <w:rFonts w:ascii="Consolas" w:hAnsi="Consolas"/>
                  <w:rPrChange w:id="94" w:author="ayres major" w:date="2022-04-24T21:24:00Z">
                    <w:rPr/>
                  </w:rPrChange>
                </w:rPr>
                <w:t xml:space="preserve"> entrar(</w:t>
              </w:r>
              <w:proofErr w:type="spellStart"/>
              <w:r w:rsidRPr="00376715">
                <w:rPr>
                  <w:rFonts w:ascii="Consolas" w:hAnsi="Consolas"/>
                  <w:rPrChange w:id="95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96" w:author="ayres major" w:date="2022-04-24T21:24:00Z">
                    <w:rPr/>
                  </w:rPrChange>
                </w:rPr>
                <w:t>) {</w:t>
              </w:r>
            </w:ins>
          </w:p>
          <w:p w14:paraId="7C69E881" w14:textId="77777777" w:rsidR="00376715" w:rsidRPr="00376715" w:rsidRDefault="00376715" w:rsidP="00376715">
            <w:pPr>
              <w:rPr>
                <w:ins w:id="97" w:author="ayres major" w:date="2022-04-24T21:24:00Z"/>
                <w:rFonts w:ascii="Consolas" w:hAnsi="Consolas"/>
                <w:rPrChange w:id="98" w:author="ayres major" w:date="2022-04-24T21:24:00Z">
                  <w:rPr>
                    <w:ins w:id="99" w:author="ayres major" w:date="2022-04-24T21:24:00Z"/>
                  </w:rPr>
                </w:rPrChange>
              </w:rPr>
            </w:pPr>
            <w:ins w:id="100" w:author="ayres major" w:date="2022-04-24T21:24:00Z">
              <w:r w:rsidRPr="00376715">
                <w:rPr>
                  <w:rFonts w:ascii="Consolas" w:hAnsi="Consolas"/>
                  <w:rPrChange w:id="101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102" w:author="ayres major" w:date="2022-04-24T21:24:00Z">
                    <w:rPr/>
                  </w:rPrChange>
                </w:rPr>
                <w:t>let</w:t>
              </w:r>
              <w:proofErr w:type="spellEnd"/>
              <w:r w:rsidRPr="00376715">
                <w:rPr>
                  <w:rFonts w:ascii="Consolas" w:hAnsi="Consolas"/>
                  <w:rPrChange w:id="103" w:author="ayres major" w:date="2022-04-24T21:24:00Z">
                    <w:rPr/>
                  </w:rPrChange>
                </w:rPr>
                <w:t xml:space="preserve"> algo =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04" w:author="ayres major" w:date="2022-04-24T21:24:00Z">
                    <w:rPr/>
                  </w:rPrChange>
                </w:rPr>
                <w:t>document.getElementById</w:t>
              </w:r>
              <w:proofErr w:type="spellEnd"/>
              <w:proofErr w:type="gramEnd"/>
              <w:r w:rsidRPr="00376715">
                <w:rPr>
                  <w:rFonts w:ascii="Consolas" w:hAnsi="Consolas"/>
                  <w:rPrChange w:id="105" w:author="ayres major" w:date="2022-04-24T21:24:00Z">
                    <w:rPr/>
                  </w:rPrChange>
                </w:rPr>
                <w:t>(</w:t>
              </w:r>
              <w:proofErr w:type="spellStart"/>
              <w:r w:rsidRPr="00376715">
                <w:rPr>
                  <w:rFonts w:ascii="Consolas" w:hAnsi="Consolas"/>
                  <w:rPrChange w:id="106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07" w:author="ayres major" w:date="2022-04-24T21:24:00Z">
                    <w:rPr/>
                  </w:rPrChange>
                </w:rPr>
                <w:t>);</w:t>
              </w:r>
            </w:ins>
          </w:p>
          <w:p w14:paraId="060992A8" w14:textId="77777777" w:rsidR="00376715" w:rsidRPr="00376715" w:rsidRDefault="00376715" w:rsidP="00376715">
            <w:pPr>
              <w:rPr>
                <w:ins w:id="108" w:author="ayres major" w:date="2022-04-24T21:24:00Z"/>
                <w:rFonts w:ascii="Consolas" w:hAnsi="Consolas"/>
                <w:rPrChange w:id="109" w:author="ayres major" w:date="2022-04-24T21:24:00Z">
                  <w:rPr>
                    <w:ins w:id="110" w:author="ayres major" w:date="2022-04-24T21:24:00Z"/>
                  </w:rPr>
                </w:rPrChange>
              </w:rPr>
            </w:pPr>
            <w:ins w:id="111" w:author="ayres major" w:date="2022-04-24T21:24:00Z">
              <w:r w:rsidRPr="00376715">
                <w:rPr>
                  <w:rFonts w:ascii="Consolas" w:hAnsi="Consolas"/>
                  <w:rPrChange w:id="112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13" w:author="ayres major" w:date="2022-04-24T21:24:00Z">
                    <w:rPr/>
                  </w:rPrChange>
                </w:rPr>
                <w:t>algo.style</w:t>
              </w:r>
              <w:proofErr w:type="gramEnd"/>
              <w:r w:rsidRPr="00376715">
                <w:rPr>
                  <w:rFonts w:ascii="Consolas" w:hAnsi="Consolas"/>
                  <w:rPrChange w:id="114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115" w:author="ayres major" w:date="2022-04-24T21:24:00Z">
                    <w:rPr/>
                  </w:rPrChange>
                </w:rPr>
                <w:t xml:space="preserve"> = "</w:t>
              </w:r>
              <w:proofErr w:type="spellStart"/>
              <w:r w:rsidRPr="00376715">
                <w:rPr>
                  <w:rFonts w:ascii="Consolas" w:hAnsi="Consolas"/>
                  <w:rPrChange w:id="116" w:author="ayres major" w:date="2022-04-24T21:24:00Z">
                    <w:rPr/>
                  </w:rPrChange>
                </w:rPr>
                <w:t>aumentartxt</w:t>
              </w:r>
              <w:proofErr w:type="spellEnd"/>
              <w:r w:rsidRPr="00376715">
                <w:rPr>
                  <w:rFonts w:ascii="Consolas" w:hAnsi="Consolas"/>
                  <w:rPrChange w:id="117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118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119" w:author="ayres major" w:date="2022-04-24T21:24:00Z">
                    <w:rPr/>
                  </w:rPrChange>
                </w:rPr>
                <w:t>";</w:t>
              </w:r>
            </w:ins>
          </w:p>
          <w:p w14:paraId="384BD8D3" w14:textId="77777777" w:rsidR="00376715" w:rsidRPr="00376715" w:rsidRDefault="00376715" w:rsidP="00376715">
            <w:pPr>
              <w:rPr>
                <w:ins w:id="120" w:author="ayres major" w:date="2022-04-24T21:24:00Z"/>
                <w:rFonts w:ascii="Consolas" w:hAnsi="Consolas"/>
                <w:rPrChange w:id="121" w:author="ayres major" w:date="2022-04-24T21:24:00Z">
                  <w:rPr>
                    <w:ins w:id="122" w:author="ayres major" w:date="2022-04-24T21:24:00Z"/>
                  </w:rPr>
                </w:rPrChange>
              </w:rPr>
            </w:pPr>
            <w:ins w:id="123" w:author="ayres major" w:date="2022-04-24T21:24:00Z">
              <w:r w:rsidRPr="00376715">
                <w:rPr>
                  <w:rFonts w:ascii="Consolas" w:hAnsi="Consolas"/>
                  <w:rPrChange w:id="124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125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126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127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28" w:author="ayres major" w:date="2022-04-24T21:24:00Z">
                    <w:rPr/>
                  </w:rPrChange>
                </w:rPr>
                <w:t xml:space="preserve"> == "pedra" || </w:t>
              </w:r>
              <w:proofErr w:type="spellStart"/>
              <w:r w:rsidRPr="00376715">
                <w:rPr>
                  <w:rFonts w:ascii="Consolas" w:hAnsi="Consolas"/>
                  <w:rPrChange w:id="129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30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131" w:author="ayres major" w:date="2022-04-24T21:24:00Z">
                    <w:rPr/>
                  </w:rPrChange>
                </w:rPr>
                <w:t>pedraimg</w:t>
              </w:r>
              <w:proofErr w:type="spellEnd"/>
              <w:r w:rsidRPr="00376715">
                <w:rPr>
                  <w:rFonts w:ascii="Consolas" w:hAnsi="Consolas"/>
                  <w:rPrChange w:id="132" w:author="ayres major" w:date="2022-04-24T21:24:00Z">
                    <w:rPr/>
                  </w:rPrChange>
                </w:rPr>
                <w:t>") {</w:t>
              </w:r>
            </w:ins>
          </w:p>
          <w:p w14:paraId="50C9ED6B" w14:textId="77777777" w:rsidR="00376715" w:rsidRPr="00376715" w:rsidRDefault="00376715" w:rsidP="00376715">
            <w:pPr>
              <w:rPr>
                <w:ins w:id="133" w:author="ayres major" w:date="2022-04-24T21:24:00Z"/>
                <w:rFonts w:ascii="Consolas" w:hAnsi="Consolas"/>
                <w:rPrChange w:id="134" w:author="ayres major" w:date="2022-04-24T21:24:00Z">
                  <w:rPr>
                    <w:ins w:id="135" w:author="ayres major" w:date="2022-04-24T21:24:00Z"/>
                  </w:rPr>
                </w:rPrChange>
              </w:rPr>
            </w:pPr>
            <w:ins w:id="136" w:author="ayres major" w:date="2022-04-24T21:24:00Z">
              <w:r w:rsidRPr="00376715">
                <w:rPr>
                  <w:rFonts w:ascii="Consolas" w:hAnsi="Consolas"/>
                  <w:rPrChange w:id="137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38" w:author="ayres major" w:date="2022-04-24T21:24:00Z">
                    <w:rPr/>
                  </w:rPrChange>
                </w:rPr>
                <w:t>pedraimg.style</w:t>
              </w:r>
              <w:proofErr w:type="gramEnd"/>
              <w:r w:rsidRPr="00376715">
                <w:rPr>
                  <w:rFonts w:ascii="Consolas" w:hAnsi="Consolas"/>
                  <w:rPrChange w:id="139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140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6DA608BF" w14:textId="77777777" w:rsidR="00376715" w:rsidRPr="00376715" w:rsidRDefault="00376715" w:rsidP="00376715">
            <w:pPr>
              <w:rPr>
                <w:ins w:id="141" w:author="ayres major" w:date="2022-04-24T21:24:00Z"/>
                <w:rFonts w:ascii="Consolas" w:hAnsi="Consolas"/>
                <w:rPrChange w:id="142" w:author="ayres major" w:date="2022-04-24T21:24:00Z">
                  <w:rPr>
                    <w:ins w:id="143" w:author="ayres major" w:date="2022-04-24T21:24:00Z"/>
                  </w:rPr>
                </w:rPrChange>
              </w:rPr>
            </w:pPr>
            <w:ins w:id="144" w:author="ayres major" w:date="2022-04-24T21:24:00Z">
              <w:r w:rsidRPr="00376715">
                <w:rPr>
                  <w:rFonts w:ascii="Consolas" w:hAnsi="Consolas"/>
                  <w:rPrChange w:id="145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146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147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148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149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150" w:author="ayres major" w:date="2022-04-24T21:24:00Z">
                    <w:rPr/>
                  </w:rPrChange>
                </w:rPr>
                <w:t>shadowin</w:t>
              </w:r>
              <w:proofErr w:type="spellEnd"/>
              <w:r w:rsidRPr="00376715">
                <w:rPr>
                  <w:rFonts w:ascii="Consolas" w:hAnsi="Consolas"/>
                  <w:rPrChange w:id="151" w:author="ayres major" w:date="2022-04-24T21:24:00Z">
                    <w:rPr/>
                  </w:rPrChange>
                </w:rPr>
                <w:t xml:space="preserve"> 1000ms </w:t>
              </w:r>
              <w:proofErr w:type="spellStart"/>
              <w:r w:rsidRPr="00376715">
                <w:rPr>
                  <w:rFonts w:ascii="Consolas" w:hAnsi="Consolas"/>
                  <w:rPrChange w:id="152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153" w:author="ayres major" w:date="2022-04-24T21:24:00Z">
                    <w:rPr/>
                  </w:rPrChange>
                </w:rPr>
                <w:t>";</w:t>
              </w:r>
            </w:ins>
          </w:p>
          <w:p w14:paraId="15AA704A" w14:textId="77777777" w:rsidR="00376715" w:rsidRPr="00376715" w:rsidRDefault="00376715" w:rsidP="00376715">
            <w:pPr>
              <w:rPr>
                <w:ins w:id="154" w:author="ayres major" w:date="2022-04-24T21:24:00Z"/>
                <w:rFonts w:ascii="Consolas" w:hAnsi="Consolas"/>
                <w:rPrChange w:id="155" w:author="ayres major" w:date="2022-04-24T21:24:00Z">
                  <w:rPr>
                    <w:ins w:id="156" w:author="ayres major" w:date="2022-04-24T21:24:00Z"/>
                  </w:rPr>
                </w:rPrChange>
              </w:rPr>
            </w:pPr>
            <w:ins w:id="157" w:author="ayres major" w:date="2022-04-24T21:24:00Z">
              <w:r w:rsidRPr="00376715">
                <w:rPr>
                  <w:rFonts w:ascii="Consolas" w:hAnsi="Consolas"/>
                  <w:rPrChange w:id="158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159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160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161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162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163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64" w:author="ayres major" w:date="2022-04-24T21:24:00Z">
                    <w:rPr/>
                  </w:rPrChange>
                </w:rPr>
                <w:t xml:space="preserve"> == "papel" || </w:t>
              </w:r>
              <w:proofErr w:type="spellStart"/>
              <w:r w:rsidRPr="00376715">
                <w:rPr>
                  <w:rFonts w:ascii="Consolas" w:hAnsi="Consolas"/>
                  <w:rPrChange w:id="165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166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167" w:author="ayres major" w:date="2022-04-24T21:24:00Z">
                    <w:rPr/>
                  </w:rPrChange>
                </w:rPr>
                <w:t>papelimg</w:t>
              </w:r>
              <w:proofErr w:type="spellEnd"/>
              <w:r w:rsidRPr="00376715">
                <w:rPr>
                  <w:rFonts w:ascii="Consolas" w:hAnsi="Consolas"/>
                  <w:rPrChange w:id="168" w:author="ayres major" w:date="2022-04-24T21:24:00Z">
                    <w:rPr/>
                  </w:rPrChange>
                </w:rPr>
                <w:t>") {</w:t>
              </w:r>
            </w:ins>
          </w:p>
          <w:p w14:paraId="46A285BF" w14:textId="77777777" w:rsidR="00376715" w:rsidRPr="00376715" w:rsidRDefault="00376715" w:rsidP="00376715">
            <w:pPr>
              <w:rPr>
                <w:ins w:id="169" w:author="ayres major" w:date="2022-04-24T21:24:00Z"/>
                <w:rFonts w:ascii="Consolas" w:hAnsi="Consolas"/>
                <w:rPrChange w:id="170" w:author="ayres major" w:date="2022-04-24T21:24:00Z">
                  <w:rPr>
                    <w:ins w:id="171" w:author="ayres major" w:date="2022-04-24T21:24:00Z"/>
                  </w:rPr>
                </w:rPrChange>
              </w:rPr>
            </w:pPr>
            <w:ins w:id="172" w:author="ayres major" w:date="2022-04-24T21:24:00Z">
              <w:r w:rsidRPr="00376715">
                <w:rPr>
                  <w:rFonts w:ascii="Consolas" w:hAnsi="Consolas"/>
                  <w:rPrChange w:id="173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174" w:author="ayres major" w:date="2022-04-24T21:24:00Z">
                    <w:rPr/>
                  </w:rPrChange>
                </w:rPr>
                <w:t>papelimg.style</w:t>
              </w:r>
              <w:proofErr w:type="gramEnd"/>
              <w:r w:rsidRPr="00376715">
                <w:rPr>
                  <w:rFonts w:ascii="Consolas" w:hAnsi="Consolas"/>
                  <w:rPrChange w:id="175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176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63F1D96F" w14:textId="77777777" w:rsidR="00376715" w:rsidRPr="00376715" w:rsidRDefault="00376715" w:rsidP="00376715">
            <w:pPr>
              <w:rPr>
                <w:ins w:id="177" w:author="ayres major" w:date="2022-04-24T21:24:00Z"/>
                <w:rFonts w:ascii="Consolas" w:hAnsi="Consolas"/>
                <w:rPrChange w:id="178" w:author="ayres major" w:date="2022-04-24T21:24:00Z">
                  <w:rPr>
                    <w:ins w:id="179" w:author="ayres major" w:date="2022-04-24T21:24:00Z"/>
                  </w:rPr>
                </w:rPrChange>
              </w:rPr>
            </w:pPr>
            <w:ins w:id="180" w:author="ayres major" w:date="2022-04-24T21:24:00Z">
              <w:r w:rsidRPr="00376715">
                <w:rPr>
                  <w:rFonts w:ascii="Consolas" w:hAnsi="Consolas"/>
                  <w:rPrChange w:id="181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182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183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184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185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186" w:author="ayres major" w:date="2022-04-24T21:24:00Z">
                    <w:rPr/>
                  </w:rPrChange>
                </w:rPr>
                <w:t>shadowin</w:t>
              </w:r>
              <w:proofErr w:type="spellEnd"/>
              <w:r w:rsidRPr="00376715">
                <w:rPr>
                  <w:rFonts w:ascii="Consolas" w:hAnsi="Consolas"/>
                  <w:rPrChange w:id="187" w:author="ayres major" w:date="2022-04-24T21:24:00Z">
                    <w:rPr/>
                  </w:rPrChange>
                </w:rPr>
                <w:t xml:space="preserve"> 1000ms </w:t>
              </w:r>
              <w:proofErr w:type="spellStart"/>
              <w:r w:rsidRPr="00376715">
                <w:rPr>
                  <w:rFonts w:ascii="Consolas" w:hAnsi="Consolas"/>
                  <w:rPrChange w:id="188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189" w:author="ayres major" w:date="2022-04-24T21:24:00Z">
                    <w:rPr/>
                  </w:rPrChange>
                </w:rPr>
                <w:t>";</w:t>
              </w:r>
            </w:ins>
          </w:p>
          <w:p w14:paraId="502F6A7D" w14:textId="77777777" w:rsidR="00376715" w:rsidRPr="00376715" w:rsidRDefault="00376715" w:rsidP="00376715">
            <w:pPr>
              <w:rPr>
                <w:ins w:id="190" w:author="ayres major" w:date="2022-04-24T21:24:00Z"/>
                <w:rFonts w:ascii="Consolas" w:hAnsi="Consolas"/>
                <w:rPrChange w:id="191" w:author="ayres major" w:date="2022-04-24T21:24:00Z">
                  <w:rPr>
                    <w:ins w:id="192" w:author="ayres major" w:date="2022-04-24T21:24:00Z"/>
                  </w:rPr>
                </w:rPrChange>
              </w:rPr>
            </w:pPr>
            <w:ins w:id="193" w:author="ayres major" w:date="2022-04-24T21:24:00Z">
              <w:r w:rsidRPr="00376715">
                <w:rPr>
                  <w:rFonts w:ascii="Consolas" w:hAnsi="Consolas"/>
                  <w:rPrChange w:id="194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195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196" w:author="ayres major" w:date="2022-04-24T21:24:00Z">
                    <w:rPr/>
                  </w:rPrChange>
                </w:rPr>
                <w:t xml:space="preserve"> {</w:t>
              </w:r>
            </w:ins>
          </w:p>
          <w:p w14:paraId="46151E38" w14:textId="77777777" w:rsidR="00376715" w:rsidRPr="00376715" w:rsidRDefault="00376715" w:rsidP="00376715">
            <w:pPr>
              <w:rPr>
                <w:ins w:id="197" w:author="ayres major" w:date="2022-04-24T21:24:00Z"/>
                <w:rFonts w:ascii="Consolas" w:hAnsi="Consolas"/>
                <w:rPrChange w:id="198" w:author="ayres major" w:date="2022-04-24T21:24:00Z">
                  <w:rPr>
                    <w:ins w:id="199" w:author="ayres major" w:date="2022-04-24T21:24:00Z"/>
                  </w:rPr>
                </w:rPrChange>
              </w:rPr>
            </w:pPr>
            <w:ins w:id="200" w:author="ayres major" w:date="2022-04-24T21:24:00Z">
              <w:r w:rsidRPr="00376715">
                <w:rPr>
                  <w:rFonts w:ascii="Consolas" w:hAnsi="Consolas"/>
                  <w:rPrChange w:id="201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02" w:author="ayres major" w:date="2022-04-24T21:24:00Z">
                    <w:rPr/>
                  </w:rPrChange>
                </w:rPr>
                <w:t>tesouraimg.style</w:t>
              </w:r>
              <w:proofErr w:type="gramEnd"/>
              <w:r w:rsidRPr="00376715">
                <w:rPr>
                  <w:rFonts w:ascii="Consolas" w:hAnsi="Consolas"/>
                  <w:rPrChange w:id="203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204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333517E5" w14:textId="77777777" w:rsidR="00376715" w:rsidRPr="00376715" w:rsidRDefault="00376715" w:rsidP="00376715">
            <w:pPr>
              <w:rPr>
                <w:ins w:id="205" w:author="ayres major" w:date="2022-04-24T21:24:00Z"/>
                <w:rFonts w:ascii="Consolas" w:hAnsi="Consolas"/>
                <w:rPrChange w:id="206" w:author="ayres major" w:date="2022-04-24T21:24:00Z">
                  <w:rPr>
                    <w:ins w:id="207" w:author="ayres major" w:date="2022-04-24T21:24:00Z"/>
                  </w:rPr>
                </w:rPrChange>
              </w:rPr>
            </w:pPr>
            <w:ins w:id="208" w:author="ayres major" w:date="2022-04-24T21:24:00Z">
              <w:r w:rsidRPr="00376715">
                <w:rPr>
                  <w:rFonts w:ascii="Consolas" w:hAnsi="Consolas"/>
                  <w:rPrChange w:id="209" w:author="ayres major" w:date="2022-04-24T21:24:00Z">
                    <w:rPr/>
                  </w:rPrChange>
                </w:rPr>
                <w:lastRenderedPageBreak/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210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211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212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213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214" w:author="ayres major" w:date="2022-04-24T21:24:00Z">
                    <w:rPr/>
                  </w:rPrChange>
                </w:rPr>
                <w:t>shadowin</w:t>
              </w:r>
              <w:proofErr w:type="spellEnd"/>
              <w:r w:rsidRPr="00376715">
                <w:rPr>
                  <w:rFonts w:ascii="Consolas" w:hAnsi="Consolas"/>
                  <w:rPrChange w:id="215" w:author="ayres major" w:date="2022-04-24T21:24:00Z">
                    <w:rPr/>
                  </w:rPrChange>
                </w:rPr>
                <w:t xml:space="preserve"> 1000ms </w:t>
              </w:r>
              <w:proofErr w:type="spellStart"/>
              <w:r w:rsidRPr="00376715">
                <w:rPr>
                  <w:rFonts w:ascii="Consolas" w:hAnsi="Consolas"/>
                  <w:rPrChange w:id="216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217" w:author="ayres major" w:date="2022-04-24T21:24:00Z">
                    <w:rPr/>
                  </w:rPrChange>
                </w:rPr>
                <w:t>";</w:t>
              </w:r>
            </w:ins>
          </w:p>
          <w:p w14:paraId="16E285F5" w14:textId="77777777" w:rsidR="00376715" w:rsidRPr="00376715" w:rsidRDefault="00376715" w:rsidP="00376715">
            <w:pPr>
              <w:rPr>
                <w:ins w:id="218" w:author="ayres major" w:date="2022-04-24T21:24:00Z"/>
                <w:rFonts w:ascii="Consolas" w:hAnsi="Consolas"/>
                <w:rPrChange w:id="219" w:author="ayres major" w:date="2022-04-24T21:24:00Z">
                  <w:rPr>
                    <w:ins w:id="220" w:author="ayres major" w:date="2022-04-24T21:24:00Z"/>
                  </w:rPr>
                </w:rPrChange>
              </w:rPr>
            </w:pPr>
            <w:ins w:id="221" w:author="ayres major" w:date="2022-04-24T21:24:00Z">
              <w:r w:rsidRPr="00376715">
                <w:rPr>
                  <w:rFonts w:ascii="Consolas" w:hAnsi="Consolas"/>
                  <w:rPrChange w:id="222" w:author="ayres major" w:date="2022-04-24T21:24:00Z">
                    <w:rPr/>
                  </w:rPrChange>
                </w:rPr>
                <w:t xml:space="preserve">  }</w:t>
              </w:r>
            </w:ins>
          </w:p>
          <w:p w14:paraId="0B39D2B6" w14:textId="77777777" w:rsidR="00376715" w:rsidRPr="00376715" w:rsidRDefault="00376715" w:rsidP="00376715">
            <w:pPr>
              <w:rPr>
                <w:ins w:id="223" w:author="ayres major" w:date="2022-04-24T21:24:00Z"/>
                <w:rFonts w:ascii="Consolas" w:hAnsi="Consolas"/>
                <w:rPrChange w:id="224" w:author="ayres major" w:date="2022-04-24T21:24:00Z">
                  <w:rPr>
                    <w:ins w:id="225" w:author="ayres major" w:date="2022-04-24T21:24:00Z"/>
                  </w:rPr>
                </w:rPrChange>
              </w:rPr>
            </w:pPr>
            <w:ins w:id="226" w:author="ayres major" w:date="2022-04-24T21:24:00Z">
              <w:r w:rsidRPr="00376715">
                <w:rPr>
                  <w:rFonts w:ascii="Consolas" w:hAnsi="Consolas"/>
                  <w:rPrChange w:id="227" w:author="ayres major" w:date="2022-04-24T21:24:00Z">
                    <w:rPr/>
                  </w:rPrChange>
                </w:rPr>
                <w:t>}</w:t>
              </w:r>
            </w:ins>
          </w:p>
          <w:p w14:paraId="44554744" w14:textId="77777777" w:rsidR="00376715" w:rsidRPr="00376715" w:rsidRDefault="00376715" w:rsidP="00376715">
            <w:pPr>
              <w:rPr>
                <w:ins w:id="228" w:author="ayres major" w:date="2022-04-24T21:24:00Z"/>
                <w:rFonts w:ascii="Consolas" w:hAnsi="Consolas"/>
                <w:rPrChange w:id="229" w:author="ayres major" w:date="2022-04-24T21:24:00Z">
                  <w:rPr>
                    <w:ins w:id="230" w:author="ayres major" w:date="2022-04-24T21:24:00Z"/>
                  </w:rPr>
                </w:rPrChange>
              </w:rPr>
            </w:pPr>
          </w:p>
          <w:p w14:paraId="169BC98E" w14:textId="77777777" w:rsidR="00376715" w:rsidRPr="00376715" w:rsidRDefault="00376715" w:rsidP="00376715">
            <w:pPr>
              <w:rPr>
                <w:ins w:id="231" w:author="ayres major" w:date="2022-04-24T21:24:00Z"/>
                <w:rFonts w:ascii="Consolas" w:hAnsi="Consolas"/>
                <w:rPrChange w:id="232" w:author="ayres major" w:date="2022-04-24T21:24:00Z">
                  <w:rPr>
                    <w:ins w:id="233" w:author="ayres major" w:date="2022-04-24T21:24:00Z"/>
                  </w:rPr>
                </w:rPrChange>
              </w:rPr>
            </w:pPr>
            <w:proofErr w:type="spellStart"/>
            <w:ins w:id="234" w:author="ayres major" w:date="2022-04-24T21:24:00Z">
              <w:r w:rsidRPr="00376715">
                <w:rPr>
                  <w:rFonts w:ascii="Consolas" w:hAnsi="Consolas"/>
                  <w:rPrChange w:id="235" w:author="ayres major" w:date="2022-04-24T21:24:00Z">
                    <w:rPr/>
                  </w:rPrChange>
                </w:rPr>
                <w:t>function</w:t>
              </w:r>
              <w:proofErr w:type="spellEnd"/>
              <w:r w:rsidRPr="00376715">
                <w:rPr>
                  <w:rFonts w:ascii="Consolas" w:hAnsi="Consolas"/>
                  <w:rPrChange w:id="236" w:author="ayres major" w:date="2022-04-24T21:24:00Z">
                    <w:rPr/>
                  </w:rPrChange>
                </w:rPr>
                <w:t xml:space="preserve"> sair(</w:t>
              </w:r>
              <w:proofErr w:type="spellStart"/>
              <w:r w:rsidRPr="00376715">
                <w:rPr>
                  <w:rFonts w:ascii="Consolas" w:hAnsi="Consolas"/>
                  <w:rPrChange w:id="237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38" w:author="ayres major" w:date="2022-04-24T21:24:00Z">
                    <w:rPr/>
                  </w:rPrChange>
                </w:rPr>
                <w:t>) {</w:t>
              </w:r>
            </w:ins>
          </w:p>
          <w:p w14:paraId="71901BDB" w14:textId="77777777" w:rsidR="00376715" w:rsidRPr="00376715" w:rsidRDefault="00376715" w:rsidP="00376715">
            <w:pPr>
              <w:rPr>
                <w:ins w:id="239" w:author="ayres major" w:date="2022-04-24T21:24:00Z"/>
                <w:rFonts w:ascii="Consolas" w:hAnsi="Consolas"/>
                <w:rPrChange w:id="240" w:author="ayres major" w:date="2022-04-24T21:24:00Z">
                  <w:rPr>
                    <w:ins w:id="241" w:author="ayres major" w:date="2022-04-24T21:24:00Z"/>
                  </w:rPr>
                </w:rPrChange>
              </w:rPr>
            </w:pPr>
            <w:ins w:id="242" w:author="ayres major" w:date="2022-04-24T21:24:00Z">
              <w:r w:rsidRPr="00376715">
                <w:rPr>
                  <w:rFonts w:ascii="Consolas" w:hAnsi="Consolas"/>
                  <w:rPrChange w:id="243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244" w:author="ayres major" w:date="2022-04-24T21:24:00Z">
                    <w:rPr/>
                  </w:rPrChange>
                </w:rPr>
                <w:t>let</w:t>
              </w:r>
              <w:proofErr w:type="spellEnd"/>
              <w:r w:rsidRPr="00376715">
                <w:rPr>
                  <w:rFonts w:ascii="Consolas" w:hAnsi="Consolas"/>
                  <w:rPrChange w:id="245" w:author="ayres major" w:date="2022-04-24T21:24:00Z">
                    <w:rPr/>
                  </w:rPrChange>
                </w:rPr>
                <w:t xml:space="preserve"> algo =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46" w:author="ayres major" w:date="2022-04-24T21:24:00Z">
                    <w:rPr/>
                  </w:rPrChange>
                </w:rPr>
                <w:t>document.getElementById</w:t>
              </w:r>
              <w:proofErr w:type="spellEnd"/>
              <w:proofErr w:type="gramEnd"/>
              <w:r w:rsidRPr="00376715">
                <w:rPr>
                  <w:rFonts w:ascii="Consolas" w:hAnsi="Consolas"/>
                  <w:rPrChange w:id="247" w:author="ayres major" w:date="2022-04-24T21:24:00Z">
                    <w:rPr/>
                  </w:rPrChange>
                </w:rPr>
                <w:t>(</w:t>
              </w:r>
              <w:proofErr w:type="spellStart"/>
              <w:r w:rsidRPr="00376715">
                <w:rPr>
                  <w:rFonts w:ascii="Consolas" w:hAnsi="Consolas"/>
                  <w:rPrChange w:id="248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49" w:author="ayres major" w:date="2022-04-24T21:24:00Z">
                    <w:rPr/>
                  </w:rPrChange>
                </w:rPr>
                <w:t>);</w:t>
              </w:r>
            </w:ins>
          </w:p>
          <w:p w14:paraId="4089A781" w14:textId="77777777" w:rsidR="00376715" w:rsidRPr="00376715" w:rsidRDefault="00376715" w:rsidP="00376715">
            <w:pPr>
              <w:rPr>
                <w:ins w:id="250" w:author="ayres major" w:date="2022-04-24T21:24:00Z"/>
                <w:rFonts w:ascii="Consolas" w:hAnsi="Consolas"/>
                <w:rPrChange w:id="251" w:author="ayres major" w:date="2022-04-24T21:24:00Z">
                  <w:rPr>
                    <w:ins w:id="252" w:author="ayres major" w:date="2022-04-24T21:24:00Z"/>
                  </w:rPr>
                </w:rPrChange>
              </w:rPr>
            </w:pPr>
            <w:ins w:id="253" w:author="ayres major" w:date="2022-04-24T21:24:00Z">
              <w:r w:rsidRPr="00376715">
                <w:rPr>
                  <w:rFonts w:ascii="Consolas" w:hAnsi="Consolas"/>
                  <w:rPrChange w:id="254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55" w:author="ayres major" w:date="2022-04-24T21:24:00Z">
                    <w:rPr/>
                  </w:rPrChange>
                </w:rPr>
                <w:t>algo.style</w:t>
              </w:r>
              <w:proofErr w:type="gramEnd"/>
              <w:r w:rsidRPr="00376715">
                <w:rPr>
                  <w:rFonts w:ascii="Consolas" w:hAnsi="Consolas"/>
                  <w:rPrChange w:id="256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257" w:author="ayres major" w:date="2022-04-24T21:24:00Z">
                    <w:rPr/>
                  </w:rPrChange>
                </w:rPr>
                <w:t xml:space="preserve"> = "</w:t>
              </w:r>
              <w:proofErr w:type="spellStart"/>
              <w:r w:rsidRPr="00376715">
                <w:rPr>
                  <w:rFonts w:ascii="Consolas" w:hAnsi="Consolas"/>
                  <w:rPrChange w:id="258" w:author="ayres major" w:date="2022-04-24T21:24:00Z">
                    <w:rPr/>
                  </w:rPrChange>
                </w:rPr>
                <w:t>diminuirtxt</w:t>
              </w:r>
              <w:proofErr w:type="spellEnd"/>
              <w:r w:rsidRPr="00376715">
                <w:rPr>
                  <w:rFonts w:ascii="Consolas" w:hAnsi="Consolas"/>
                  <w:rPrChange w:id="259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260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261" w:author="ayres major" w:date="2022-04-24T21:24:00Z">
                    <w:rPr/>
                  </w:rPrChange>
                </w:rPr>
                <w:t>";</w:t>
              </w:r>
            </w:ins>
          </w:p>
          <w:p w14:paraId="7BEBDEF2" w14:textId="77777777" w:rsidR="00376715" w:rsidRPr="00376715" w:rsidRDefault="00376715" w:rsidP="00376715">
            <w:pPr>
              <w:rPr>
                <w:ins w:id="262" w:author="ayres major" w:date="2022-04-24T21:24:00Z"/>
                <w:rFonts w:ascii="Consolas" w:hAnsi="Consolas"/>
                <w:rPrChange w:id="263" w:author="ayres major" w:date="2022-04-24T21:24:00Z">
                  <w:rPr>
                    <w:ins w:id="264" w:author="ayres major" w:date="2022-04-24T21:24:00Z"/>
                  </w:rPr>
                </w:rPrChange>
              </w:rPr>
            </w:pPr>
            <w:ins w:id="265" w:author="ayres major" w:date="2022-04-24T21:24:00Z">
              <w:r w:rsidRPr="00376715">
                <w:rPr>
                  <w:rFonts w:ascii="Consolas" w:hAnsi="Consolas"/>
                  <w:rPrChange w:id="266" w:author="ayres major" w:date="2022-04-24T21:24:00Z">
                    <w:rPr/>
                  </w:rPrChange>
                </w:rPr>
                <w:t xml:space="preserve">  </w:t>
              </w:r>
              <w:proofErr w:type="spellStart"/>
              <w:r w:rsidRPr="00376715">
                <w:rPr>
                  <w:rFonts w:ascii="Consolas" w:hAnsi="Consolas"/>
                  <w:rPrChange w:id="267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268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269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70" w:author="ayres major" w:date="2022-04-24T21:24:00Z">
                    <w:rPr/>
                  </w:rPrChange>
                </w:rPr>
                <w:t xml:space="preserve"> == "pedra" || </w:t>
              </w:r>
              <w:proofErr w:type="spellStart"/>
              <w:r w:rsidRPr="00376715">
                <w:rPr>
                  <w:rFonts w:ascii="Consolas" w:hAnsi="Consolas"/>
                  <w:rPrChange w:id="271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272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273" w:author="ayres major" w:date="2022-04-24T21:24:00Z">
                    <w:rPr/>
                  </w:rPrChange>
                </w:rPr>
                <w:t>pedraimg</w:t>
              </w:r>
              <w:proofErr w:type="spellEnd"/>
              <w:r w:rsidRPr="00376715">
                <w:rPr>
                  <w:rFonts w:ascii="Consolas" w:hAnsi="Consolas"/>
                  <w:rPrChange w:id="274" w:author="ayres major" w:date="2022-04-24T21:24:00Z">
                    <w:rPr/>
                  </w:rPrChange>
                </w:rPr>
                <w:t>") {</w:t>
              </w:r>
            </w:ins>
          </w:p>
          <w:p w14:paraId="22D4D703" w14:textId="77777777" w:rsidR="00376715" w:rsidRPr="00376715" w:rsidRDefault="00376715" w:rsidP="00376715">
            <w:pPr>
              <w:rPr>
                <w:ins w:id="275" w:author="ayres major" w:date="2022-04-24T21:24:00Z"/>
                <w:rFonts w:ascii="Consolas" w:hAnsi="Consolas"/>
                <w:rPrChange w:id="276" w:author="ayres major" w:date="2022-04-24T21:24:00Z">
                  <w:rPr>
                    <w:ins w:id="277" w:author="ayres major" w:date="2022-04-24T21:24:00Z"/>
                  </w:rPr>
                </w:rPrChange>
              </w:rPr>
            </w:pPr>
            <w:ins w:id="278" w:author="ayres major" w:date="2022-04-24T21:24:00Z">
              <w:r w:rsidRPr="00376715">
                <w:rPr>
                  <w:rFonts w:ascii="Consolas" w:hAnsi="Consolas"/>
                  <w:rPrChange w:id="279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280" w:author="ayres major" w:date="2022-04-24T21:24:00Z">
                    <w:rPr/>
                  </w:rPrChange>
                </w:rPr>
                <w:t>pedraimg.style</w:t>
              </w:r>
              <w:proofErr w:type="gramEnd"/>
              <w:r w:rsidRPr="00376715">
                <w:rPr>
                  <w:rFonts w:ascii="Consolas" w:hAnsi="Consolas"/>
                  <w:rPrChange w:id="281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282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5A49538C" w14:textId="77777777" w:rsidR="00376715" w:rsidRPr="00376715" w:rsidRDefault="00376715" w:rsidP="00376715">
            <w:pPr>
              <w:rPr>
                <w:ins w:id="283" w:author="ayres major" w:date="2022-04-24T21:24:00Z"/>
                <w:rFonts w:ascii="Consolas" w:hAnsi="Consolas"/>
                <w:rPrChange w:id="284" w:author="ayres major" w:date="2022-04-24T21:24:00Z">
                  <w:rPr>
                    <w:ins w:id="285" w:author="ayres major" w:date="2022-04-24T21:24:00Z"/>
                  </w:rPr>
                </w:rPrChange>
              </w:rPr>
            </w:pPr>
            <w:ins w:id="286" w:author="ayres major" w:date="2022-04-24T21:24:00Z">
              <w:r w:rsidRPr="00376715">
                <w:rPr>
                  <w:rFonts w:ascii="Consolas" w:hAnsi="Consolas"/>
                  <w:rPrChange w:id="287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288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289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290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291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292" w:author="ayres major" w:date="2022-04-24T21:24:00Z">
                    <w:rPr/>
                  </w:rPrChange>
                </w:rPr>
                <w:t>shadowout</w:t>
              </w:r>
              <w:proofErr w:type="spellEnd"/>
              <w:r w:rsidRPr="00376715">
                <w:rPr>
                  <w:rFonts w:ascii="Consolas" w:hAnsi="Consolas"/>
                  <w:rPrChange w:id="293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294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295" w:author="ayres major" w:date="2022-04-24T21:24:00Z">
                    <w:rPr/>
                  </w:rPrChange>
                </w:rPr>
                <w:t>";</w:t>
              </w:r>
            </w:ins>
          </w:p>
          <w:p w14:paraId="4A170A4F" w14:textId="77777777" w:rsidR="00376715" w:rsidRPr="00376715" w:rsidRDefault="00376715" w:rsidP="00376715">
            <w:pPr>
              <w:rPr>
                <w:ins w:id="296" w:author="ayres major" w:date="2022-04-24T21:24:00Z"/>
                <w:rFonts w:ascii="Consolas" w:hAnsi="Consolas"/>
                <w:rPrChange w:id="297" w:author="ayres major" w:date="2022-04-24T21:24:00Z">
                  <w:rPr>
                    <w:ins w:id="298" w:author="ayres major" w:date="2022-04-24T21:24:00Z"/>
                  </w:rPr>
                </w:rPrChange>
              </w:rPr>
            </w:pPr>
            <w:ins w:id="299" w:author="ayres major" w:date="2022-04-24T21:24:00Z">
              <w:r w:rsidRPr="00376715">
                <w:rPr>
                  <w:rFonts w:ascii="Consolas" w:hAnsi="Consolas"/>
                  <w:rPrChange w:id="300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301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302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03" w:author="ayres major" w:date="2022-04-24T21:24:00Z">
                    <w:rPr/>
                  </w:rPrChange>
                </w:rPr>
                <w:t>if</w:t>
              </w:r>
              <w:proofErr w:type="spellEnd"/>
              <w:r w:rsidRPr="00376715">
                <w:rPr>
                  <w:rFonts w:ascii="Consolas" w:hAnsi="Consolas"/>
                  <w:rPrChange w:id="304" w:author="ayres major" w:date="2022-04-24T21:24:00Z">
                    <w:rPr/>
                  </w:rPrChange>
                </w:rPr>
                <w:t xml:space="preserve"> (</w:t>
              </w:r>
              <w:proofErr w:type="spellStart"/>
              <w:r w:rsidRPr="00376715">
                <w:rPr>
                  <w:rFonts w:ascii="Consolas" w:hAnsi="Consolas"/>
                  <w:rPrChange w:id="305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306" w:author="ayres major" w:date="2022-04-24T21:24:00Z">
                    <w:rPr/>
                  </w:rPrChange>
                </w:rPr>
                <w:t xml:space="preserve"> == "papel" || </w:t>
              </w:r>
              <w:proofErr w:type="spellStart"/>
              <w:r w:rsidRPr="00376715">
                <w:rPr>
                  <w:rFonts w:ascii="Consolas" w:hAnsi="Consolas"/>
                  <w:rPrChange w:id="307" w:author="ayres major" w:date="2022-04-24T21:24:00Z">
                    <w:rPr/>
                  </w:rPrChange>
                </w:rPr>
                <w:t>clickedid</w:t>
              </w:r>
              <w:proofErr w:type="spellEnd"/>
              <w:r w:rsidRPr="00376715">
                <w:rPr>
                  <w:rFonts w:ascii="Consolas" w:hAnsi="Consolas"/>
                  <w:rPrChange w:id="308" w:author="ayres major" w:date="2022-04-24T21:24:00Z">
                    <w:rPr/>
                  </w:rPrChange>
                </w:rPr>
                <w:t xml:space="preserve"> == "</w:t>
              </w:r>
              <w:proofErr w:type="spellStart"/>
              <w:r w:rsidRPr="00376715">
                <w:rPr>
                  <w:rFonts w:ascii="Consolas" w:hAnsi="Consolas"/>
                  <w:rPrChange w:id="309" w:author="ayres major" w:date="2022-04-24T21:24:00Z">
                    <w:rPr/>
                  </w:rPrChange>
                </w:rPr>
                <w:t>papelimg</w:t>
              </w:r>
              <w:proofErr w:type="spellEnd"/>
              <w:r w:rsidRPr="00376715">
                <w:rPr>
                  <w:rFonts w:ascii="Consolas" w:hAnsi="Consolas"/>
                  <w:rPrChange w:id="310" w:author="ayres major" w:date="2022-04-24T21:24:00Z">
                    <w:rPr/>
                  </w:rPrChange>
                </w:rPr>
                <w:t>") {</w:t>
              </w:r>
            </w:ins>
          </w:p>
          <w:p w14:paraId="70F35A7A" w14:textId="77777777" w:rsidR="00376715" w:rsidRPr="00376715" w:rsidRDefault="00376715" w:rsidP="00376715">
            <w:pPr>
              <w:rPr>
                <w:ins w:id="311" w:author="ayres major" w:date="2022-04-24T21:24:00Z"/>
                <w:rFonts w:ascii="Consolas" w:hAnsi="Consolas"/>
                <w:rPrChange w:id="312" w:author="ayres major" w:date="2022-04-24T21:24:00Z">
                  <w:rPr>
                    <w:ins w:id="313" w:author="ayres major" w:date="2022-04-24T21:24:00Z"/>
                  </w:rPr>
                </w:rPrChange>
              </w:rPr>
            </w:pPr>
            <w:ins w:id="314" w:author="ayres major" w:date="2022-04-24T21:24:00Z">
              <w:r w:rsidRPr="00376715">
                <w:rPr>
                  <w:rFonts w:ascii="Consolas" w:hAnsi="Consolas"/>
                  <w:rPrChange w:id="315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316" w:author="ayres major" w:date="2022-04-24T21:24:00Z">
                    <w:rPr/>
                  </w:rPrChange>
                </w:rPr>
                <w:t>papelimg.style</w:t>
              </w:r>
              <w:proofErr w:type="gramEnd"/>
              <w:r w:rsidRPr="00376715">
                <w:rPr>
                  <w:rFonts w:ascii="Consolas" w:hAnsi="Consolas"/>
                  <w:rPrChange w:id="317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318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42E2FC19" w14:textId="77777777" w:rsidR="00376715" w:rsidRPr="00376715" w:rsidRDefault="00376715" w:rsidP="00376715">
            <w:pPr>
              <w:rPr>
                <w:ins w:id="319" w:author="ayres major" w:date="2022-04-24T21:24:00Z"/>
                <w:rFonts w:ascii="Consolas" w:hAnsi="Consolas"/>
                <w:rPrChange w:id="320" w:author="ayres major" w:date="2022-04-24T21:24:00Z">
                  <w:rPr>
                    <w:ins w:id="321" w:author="ayres major" w:date="2022-04-24T21:24:00Z"/>
                  </w:rPr>
                </w:rPrChange>
              </w:rPr>
            </w:pPr>
            <w:ins w:id="322" w:author="ayres major" w:date="2022-04-24T21:24:00Z">
              <w:r w:rsidRPr="00376715">
                <w:rPr>
                  <w:rFonts w:ascii="Consolas" w:hAnsi="Consolas"/>
                  <w:rPrChange w:id="323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324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325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26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327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328" w:author="ayres major" w:date="2022-04-24T21:24:00Z">
                    <w:rPr/>
                  </w:rPrChange>
                </w:rPr>
                <w:t>shadowout</w:t>
              </w:r>
              <w:proofErr w:type="spellEnd"/>
              <w:r w:rsidRPr="00376715">
                <w:rPr>
                  <w:rFonts w:ascii="Consolas" w:hAnsi="Consolas"/>
                  <w:rPrChange w:id="329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330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331" w:author="ayres major" w:date="2022-04-24T21:24:00Z">
                    <w:rPr/>
                  </w:rPrChange>
                </w:rPr>
                <w:t>";</w:t>
              </w:r>
            </w:ins>
          </w:p>
          <w:p w14:paraId="18EE15A3" w14:textId="77777777" w:rsidR="00376715" w:rsidRPr="00376715" w:rsidRDefault="00376715" w:rsidP="00376715">
            <w:pPr>
              <w:rPr>
                <w:ins w:id="332" w:author="ayres major" w:date="2022-04-24T21:24:00Z"/>
                <w:rFonts w:ascii="Consolas" w:hAnsi="Consolas"/>
                <w:rPrChange w:id="333" w:author="ayres major" w:date="2022-04-24T21:24:00Z">
                  <w:rPr>
                    <w:ins w:id="334" w:author="ayres major" w:date="2022-04-24T21:24:00Z"/>
                  </w:rPr>
                </w:rPrChange>
              </w:rPr>
            </w:pPr>
            <w:ins w:id="335" w:author="ayres major" w:date="2022-04-24T21:24:00Z">
              <w:r w:rsidRPr="00376715">
                <w:rPr>
                  <w:rFonts w:ascii="Consolas" w:hAnsi="Consolas"/>
                  <w:rPrChange w:id="336" w:author="ayres major" w:date="2022-04-24T21:24:00Z">
                    <w:rPr/>
                  </w:rPrChange>
                </w:rPr>
                <w:t xml:space="preserve">  } </w:t>
              </w:r>
              <w:proofErr w:type="spellStart"/>
              <w:r w:rsidRPr="00376715">
                <w:rPr>
                  <w:rFonts w:ascii="Consolas" w:hAnsi="Consolas"/>
                  <w:rPrChange w:id="337" w:author="ayres major" w:date="2022-04-24T21:24:00Z">
                    <w:rPr/>
                  </w:rPrChange>
                </w:rPr>
                <w:t>else</w:t>
              </w:r>
              <w:proofErr w:type="spellEnd"/>
              <w:r w:rsidRPr="00376715">
                <w:rPr>
                  <w:rFonts w:ascii="Consolas" w:hAnsi="Consolas"/>
                  <w:rPrChange w:id="338" w:author="ayres major" w:date="2022-04-24T21:24:00Z">
                    <w:rPr/>
                  </w:rPrChange>
                </w:rPr>
                <w:t xml:space="preserve"> {</w:t>
              </w:r>
            </w:ins>
          </w:p>
          <w:p w14:paraId="00C0DDCB" w14:textId="77777777" w:rsidR="00376715" w:rsidRPr="00376715" w:rsidRDefault="00376715" w:rsidP="00376715">
            <w:pPr>
              <w:rPr>
                <w:ins w:id="339" w:author="ayres major" w:date="2022-04-24T21:24:00Z"/>
                <w:rFonts w:ascii="Consolas" w:hAnsi="Consolas"/>
                <w:rPrChange w:id="340" w:author="ayres major" w:date="2022-04-24T21:24:00Z">
                  <w:rPr>
                    <w:ins w:id="341" w:author="ayres major" w:date="2022-04-24T21:24:00Z"/>
                  </w:rPr>
                </w:rPrChange>
              </w:rPr>
            </w:pPr>
            <w:ins w:id="342" w:author="ayres major" w:date="2022-04-24T21:24:00Z">
              <w:r w:rsidRPr="00376715">
                <w:rPr>
                  <w:rFonts w:ascii="Consolas" w:hAnsi="Consolas"/>
                  <w:rPrChange w:id="343" w:author="ayres major" w:date="2022-04-24T21:24:00Z">
                    <w:rPr/>
                  </w:rPrChange>
                </w:rPr>
                <w:t xml:space="preserve">    </w:t>
              </w:r>
              <w:proofErr w:type="spellStart"/>
              <w:proofErr w:type="gramStart"/>
              <w:r w:rsidRPr="00376715">
                <w:rPr>
                  <w:rFonts w:ascii="Consolas" w:hAnsi="Consolas"/>
                  <w:rPrChange w:id="344" w:author="ayres major" w:date="2022-04-24T21:24:00Z">
                    <w:rPr/>
                  </w:rPrChange>
                </w:rPr>
                <w:t>tesouraimg.style</w:t>
              </w:r>
              <w:proofErr w:type="gramEnd"/>
              <w:r w:rsidRPr="00376715">
                <w:rPr>
                  <w:rFonts w:ascii="Consolas" w:hAnsi="Consolas"/>
                  <w:rPrChange w:id="345" w:author="ayres major" w:date="2022-04-24T21:24:00Z">
                    <w:rPr/>
                  </w:rPrChange>
                </w:rPr>
                <w:t>.animation</w:t>
              </w:r>
              <w:proofErr w:type="spellEnd"/>
              <w:r w:rsidRPr="00376715">
                <w:rPr>
                  <w:rFonts w:ascii="Consolas" w:hAnsi="Consolas"/>
                  <w:rPrChange w:id="346" w:author="ayres major" w:date="2022-04-24T21:24:00Z">
                    <w:rPr/>
                  </w:rPrChange>
                </w:rPr>
                <w:t xml:space="preserve"> =</w:t>
              </w:r>
            </w:ins>
          </w:p>
          <w:p w14:paraId="0209647B" w14:textId="77777777" w:rsidR="00376715" w:rsidRPr="00376715" w:rsidRDefault="00376715" w:rsidP="00376715">
            <w:pPr>
              <w:rPr>
                <w:ins w:id="347" w:author="ayres major" w:date="2022-04-24T21:24:00Z"/>
                <w:rFonts w:ascii="Consolas" w:hAnsi="Consolas"/>
                <w:rPrChange w:id="348" w:author="ayres major" w:date="2022-04-24T21:24:00Z">
                  <w:rPr>
                    <w:ins w:id="349" w:author="ayres major" w:date="2022-04-24T21:24:00Z"/>
                  </w:rPr>
                </w:rPrChange>
              </w:rPr>
            </w:pPr>
            <w:ins w:id="350" w:author="ayres major" w:date="2022-04-24T21:24:00Z">
              <w:r w:rsidRPr="00376715">
                <w:rPr>
                  <w:rFonts w:ascii="Consolas" w:hAnsi="Consolas"/>
                  <w:rPrChange w:id="351" w:author="ayres major" w:date="2022-04-24T21:24:00Z">
                    <w:rPr/>
                  </w:rPrChange>
                </w:rPr>
                <w:t xml:space="preserve">      "roda 2s </w:t>
              </w:r>
              <w:proofErr w:type="spellStart"/>
              <w:r w:rsidRPr="00376715">
                <w:rPr>
                  <w:rFonts w:ascii="Consolas" w:hAnsi="Consolas"/>
                  <w:rPrChange w:id="352" w:author="ayres major" w:date="2022-04-24T21:24:00Z">
                    <w:rPr/>
                  </w:rPrChange>
                </w:rPr>
                <w:t>alternate</w:t>
              </w:r>
              <w:proofErr w:type="spellEnd"/>
              <w:r w:rsidRPr="00376715">
                <w:rPr>
                  <w:rFonts w:ascii="Consolas" w:hAnsi="Consolas"/>
                  <w:rPrChange w:id="353" w:author="ayres major" w:date="2022-04-24T21:24:00Z">
                    <w:rPr/>
                  </w:rPrChange>
                </w:rPr>
                <w:t xml:space="preserve"> </w:t>
              </w:r>
              <w:proofErr w:type="spellStart"/>
              <w:r w:rsidRPr="00376715">
                <w:rPr>
                  <w:rFonts w:ascii="Consolas" w:hAnsi="Consolas"/>
                  <w:rPrChange w:id="354" w:author="ayres major" w:date="2022-04-24T21:24:00Z">
                    <w:rPr/>
                  </w:rPrChange>
                </w:rPr>
                <w:t>infinite</w:t>
              </w:r>
              <w:proofErr w:type="spellEnd"/>
              <w:r w:rsidRPr="00376715">
                <w:rPr>
                  <w:rFonts w:ascii="Consolas" w:hAnsi="Consolas"/>
                  <w:rPrChange w:id="355" w:author="ayres major" w:date="2022-04-24T21:24:00Z">
                    <w:rPr/>
                  </w:rPrChange>
                </w:rPr>
                <w:t xml:space="preserve">, </w:t>
              </w:r>
              <w:proofErr w:type="spellStart"/>
              <w:r w:rsidRPr="00376715">
                <w:rPr>
                  <w:rFonts w:ascii="Consolas" w:hAnsi="Consolas"/>
                  <w:rPrChange w:id="356" w:author="ayres major" w:date="2022-04-24T21:24:00Z">
                    <w:rPr/>
                  </w:rPrChange>
                </w:rPr>
                <w:t>shadowout</w:t>
              </w:r>
              <w:proofErr w:type="spellEnd"/>
              <w:r w:rsidRPr="00376715">
                <w:rPr>
                  <w:rFonts w:ascii="Consolas" w:hAnsi="Consolas"/>
                  <w:rPrChange w:id="357" w:author="ayres major" w:date="2022-04-24T21:24:00Z">
                    <w:rPr/>
                  </w:rPrChange>
                </w:rPr>
                <w:t xml:space="preserve"> 1500ms </w:t>
              </w:r>
              <w:proofErr w:type="spellStart"/>
              <w:r w:rsidRPr="00376715">
                <w:rPr>
                  <w:rFonts w:ascii="Consolas" w:hAnsi="Consolas"/>
                  <w:rPrChange w:id="358" w:author="ayres major" w:date="2022-04-24T21:24:00Z">
                    <w:rPr/>
                  </w:rPrChange>
                </w:rPr>
                <w:t>forwards</w:t>
              </w:r>
              <w:proofErr w:type="spellEnd"/>
              <w:r w:rsidRPr="00376715">
                <w:rPr>
                  <w:rFonts w:ascii="Consolas" w:hAnsi="Consolas"/>
                  <w:rPrChange w:id="359" w:author="ayres major" w:date="2022-04-24T21:24:00Z">
                    <w:rPr/>
                  </w:rPrChange>
                </w:rPr>
                <w:t>";</w:t>
              </w:r>
            </w:ins>
          </w:p>
          <w:p w14:paraId="3D606AD9" w14:textId="77777777" w:rsidR="00376715" w:rsidRPr="00376715" w:rsidRDefault="00376715" w:rsidP="00376715">
            <w:pPr>
              <w:rPr>
                <w:ins w:id="360" w:author="ayres major" w:date="2022-04-24T21:24:00Z"/>
                <w:rFonts w:ascii="Consolas" w:hAnsi="Consolas"/>
                <w:rPrChange w:id="361" w:author="ayres major" w:date="2022-04-24T21:24:00Z">
                  <w:rPr>
                    <w:ins w:id="362" w:author="ayres major" w:date="2022-04-24T21:24:00Z"/>
                  </w:rPr>
                </w:rPrChange>
              </w:rPr>
            </w:pPr>
            <w:ins w:id="363" w:author="ayres major" w:date="2022-04-24T21:24:00Z">
              <w:r w:rsidRPr="00376715">
                <w:rPr>
                  <w:rFonts w:ascii="Consolas" w:hAnsi="Consolas"/>
                  <w:rPrChange w:id="364" w:author="ayres major" w:date="2022-04-24T21:24:00Z">
                    <w:rPr/>
                  </w:rPrChange>
                </w:rPr>
                <w:t xml:space="preserve">  }</w:t>
              </w:r>
            </w:ins>
          </w:p>
          <w:p w14:paraId="5422AFA6" w14:textId="36EFD398" w:rsidR="00376715" w:rsidRDefault="00376715" w:rsidP="00376715">
            <w:pPr>
              <w:rPr>
                <w:ins w:id="365" w:author="ayres major" w:date="2022-04-24T21:23:00Z"/>
              </w:rPr>
            </w:pPr>
            <w:ins w:id="366" w:author="ayres major" w:date="2022-04-24T21:24:00Z">
              <w:r w:rsidRPr="00376715">
                <w:rPr>
                  <w:rFonts w:ascii="Consolas" w:hAnsi="Consolas"/>
                  <w:rPrChange w:id="367" w:author="ayres major" w:date="2022-04-24T21:24:00Z">
                    <w:rPr/>
                  </w:rPrChange>
                </w:rPr>
                <w:t>}</w:t>
              </w:r>
            </w:ins>
          </w:p>
        </w:tc>
      </w:tr>
    </w:tbl>
    <w:p w14:paraId="7CDCA81C" w14:textId="77777777" w:rsidR="00376715" w:rsidRPr="006F50DE" w:rsidRDefault="00376715" w:rsidP="00961715">
      <w:pPr>
        <w:rPr>
          <w:ins w:id="368" w:author="ayres major" w:date="2022-04-24T21:23:00Z"/>
        </w:rPr>
      </w:pPr>
    </w:p>
    <w:p w14:paraId="55983D68" w14:textId="07222C0D" w:rsidR="00D96AA7" w:rsidRDefault="00094947" w:rsidP="00094947">
      <w:pPr>
        <w:jc w:val="center"/>
        <w:rPr>
          <w:ins w:id="369" w:author="ayres major" w:date="2022-04-24T21:40:00Z"/>
        </w:rPr>
      </w:pPr>
      <w:ins w:id="370" w:author="ayres major" w:date="2022-04-24T21:36:00Z">
        <w:r>
          <w:rPr>
            <w:noProof/>
          </w:rPr>
          <w:drawing>
            <wp:inline distT="0" distB="0" distL="0" distR="0" wp14:anchorId="0D5C2449" wp14:editId="0CD0E12C">
              <wp:extent cx="1263650" cy="1752562"/>
              <wp:effectExtent l="0" t="0" r="0" b="635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004" t="21414" r="57412" b="32810"/>
                      <a:stretch/>
                    </pic:blipFill>
                    <pic:spPr bwMode="auto">
                      <a:xfrm>
                        <a:off x="0" y="0"/>
                        <a:ext cx="1266094" cy="17559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63EB5832" wp14:editId="57D20561">
              <wp:extent cx="1300382" cy="1751965"/>
              <wp:effectExtent l="0" t="0" r="0" b="635"/>
              <wp:docPr id="20" name="Imagem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4004" t="20825" r="56748" b="33119"/>
                      <a:stretch/>
                    </pic:blipFill>
                    <pic:spPr bwMode="auto">
                      <a:xfrm>
                        <a:off x="0" y="0"/>
                        <a:ext cx="1314651" cy="1771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5009769" w14:textId="27032225" w:rsidR="00094947" w:rsidRDefault="00BB4EEB" w:rsidP="00094947">
      <w:pPr>
        <w:rPr>
          <w:ins w:id="371" w:author="ayres major" w:date="2022-04-24T22:49:00Z"/>
        </w:rPr>
      </w:pPr>
      <w:ins w:id="372" w:author="ayres major" w:date="2022-04-24T22:21:00Z">
        <w:r>
          <w:t>O bo</w:t>
        </w:r>
      </w:ins>
      <w:ins w:id="373" w:author="ayres major" w:date="2022-04-24T22:22:00Z">
        <w:r>
          <w:t xml:space="preserve">tão “começar” serve para dar </w:t>
        </w:r>
      </w:ins>
      <w:ins w:id="374" w:author="ayres major" w:date="2022-04-24T22:23:00Z">
        <w:r>
          <w:t>início</w:t>
        </w:r>
      </w:ins>
      <w:ins w:id="375" w:author="ayres major" w:date="2022-04-24T22:22:00Z">
        <w:r>
          <w:t xml:space="preserve"> a seleção das opções. Ao clicar no botão ati</w:t>
        </w:r>
      </w:ins>
      <w:ins w:id="376" w:author="ayres major" w:date="2022-04-24T22:23:00Z">
        <w:r>
          <w:t xml:space="preserve">va a função </w:t>
        </w:r>
        <w:proofErr w:type="spellStart"/>
        <w:proofErr w:type="gramStart"/>
        <w:r>
          <w:t>start</w:t>
        </w:r>
        <w:proofErr w:type="spellEnd"/>
        <w:r>
          <w:t>(</w:t>
        </w:r>
        <w:proofErr w:type="gramEnd"/>
        <w:r>
          <w:t>), que irá fa</w:t>
        </w:r>
      </w:ins>
      <w:ins w:id="377" w:author="ayres major" w:date="2022-04-24T22:31:00Z">
        <w:r w:rsidR="00E42841">
          <w:t>r</w:t>
        </w:r>
      </w:ins>
      <w:ins w:id="378" w:author="ayres major" w:date="2022-04-24T22:32:00Z">
        <w:r w:rsidR="00E42841">
          <w:t>á com que apareça</w:t>
        </w:r>
      </w:ins>
      <w:ins w:id="379" w:author="ayres major" w:date="2022-04-24T22:38:00Z">
        <w:r w:rsidR="00A904DA">
          <w:t xml:space="preserve"> a &lt;</w:t>
        </w:r>
        <w:proofErr w:type="spellStart"/>
        <w:r w:rsidR="00A904DA">
          <w:t>div</w:t>
        </w:r>
        <w:proofErr w:type="spellEnd"/>
        <w:r w:rsidR="00A904DA">
          <w:t xml:space="preserve">&gt; de id </w:t>
        </w:r>
        <w:proofErr w:type="spellStart"/>
        <w:r w:rsidR="00A904DA">
          <w:t>instru</w:t>
        </w:r>
      </w:ins>
      <w:ins w:id="380" w:author="ayres major" w:date="2022-04-24T22:42:00Z">
        <w:r w:rsidR="00AE1AC7">
          <w:t>coes</w:t>
        </w:r>
      </w:ins>
      <w:proofErr w:type="spellEnd"/>
      <w:ins w:id="381" w:author="ayres major" w:date="2022-04-24T22:38:00Z">
        <w:r w:rsidR="00A904DA">
          <w:t xml:space="preserve"> com</w:t>
        </w:r>
      </w:ins>
      <w:ins w:id="382" w:author="ayres major" w:date="2022-04-24T22:32:00Z">
        <w:r w:rsidR="00E42841">
          <w:t xml:space="preserve"> “</w:t>
        </w:r>
      </w:ins>
      <w:ins w:id="383" w:author="ayres major" w:date="2022-04-24T22:33:00Z">
        <w:r w:rsidR="00E42841">
          <w:t>PEDRA</w:t>
        </w:r>
      </w:ins>
      <w:ins w:id="384" w:author="ayres major" w:date="2022-04-24T22:38:00Z">
        <w:r w:rsidR="00A904DA">
          <w:t>”,</w:t>
        </w:r>
      </w:ins>
      <w:ins w:id="385" w:author="ayres major" w:date="2022-04-24T22:33:00Z">
        <w:r w:rsidR="00E42841">
          <w:t xml:space="preserve"> “PAPEL</w:t>
        </w:r>
      </w:ins>
      <w:ins w:id="386" w:author="ayres major" w:date="2022-04-24T22:38:00Z">
        <w:r w:rsidR="00A904DA">
          <w:t>”,</w:t>
        </w:r>
      </w:ins>
      <w:ins w:id="387" w:author="ayres major" w:date="2022-04-24T22:33:00Z">
        <w:r w:rsidR="00E42841">
          <w:t xml:space="preserve"> </w:t>
        </w:r>
      </w:ins>
      <w:ins w:id="388" w:author="ayres major" w:date="2022-04-24T22:38:00Z">
        <w:r w:rsidR="00A904DA">
          <w:t xml:space="preserve">e </w:t>
        </w:r>
      </w:ins>
      <w:ins w:id="389" w:author="ayres major" w:date="2022-04-24T22:33:00Z">
        <w:r w:rsidR="00E42841">
          <w:t>“TESOURA”</w:t>
        </w:r>
      </w:ins>
      <w:ins w:id="390" w:author="ayres major" w:date="2022-04-24T22:38:00Z">
        <w:r w:rsidR="00A904DA">
          <w:t xml:space="preserve"> com um </w:t>
        </w:r>
      </w:ins>
      <w:ins w:id="391" w:author="ayres major" w:date="2022-04-24T22:39:00Z">
        <w:r w:rsidR="00A904DA">
          <w:t xml:space="preserve">pequeno  intervalo de tempo. </w:t>
        </w:r>
      </w:ins>
      <w:ins w:id="392" w:author="ayres major" w:date="2022-04-24T22:33:00Z">
        <w:r w:rsidR="00E42841">
          <w:t>Após isso a</w:t>
        </w:r>
      </w:ins>
      <w:ins w:id="393" w:author="ayres major" w:date="2022-04-24T22:34:00Z">
        <w:r w:rsidR="00E42841">
          <w:t xml:space="preserve">tribuíra os </w:t>
        </w:r>
      </w:ins>
      <w:ins w:id="394" w:author="ayres major" w:date="2022-04-24T22:35:00Z">
        <w:r w:rsidR="00E42841">
          <w:t>elementos</w:t>
        </w:r>
      </w:ins>
      <w:ins w:id="395" w:author="ayres major" w:date="2022-04-24T22:34:00Z">
        <w:r w:rsidR="00E42841">
          <w:t xml:space="preserve"> das opções os </w:t>
        </w:r>
      </w:ins>
      <w:ins w:id="396" w:author="ayres major" w:date="2022-04-24T22:35:00Z">
        <w:r w:rsidR="00E42841">
          <w:t>eventos</w:t>
        </w:r>
      </w:ins>
      <w:ins w:id="397" w:author="ayres major" w:date="2022-04-24T22:34:00Z">
        <w:r w:rsidR="00E42841">
          <w:t xml:space="preserve"> </w:t>
        </w:r>
        <w:proofErr w:type="spellStart"/>
        <w:r w:rsidR="00E42841">
          <w:rPr>
            <w:i/>
            <w:iCs/>
          </w:rPr>
          <w:t>onmouseenter</w:t>
        </w:r>
        <w:proofErr w:type="spellEnd"/>
        <w:r w:rsidR="00E42841">
          <w:rPr>
            <w:i/>
            <w:iCs/>
          </w:rPr>
          <w:t xml:space="preserve"> e </w:t>
        </w:r>
        <w:proofErr w:type="spellStart"/>
        <w:r w:rsidR="00E42841">
          <w:rPr>
            <w:i/>
            <w:iCs/>
          </w:rPr>
          <w:t>onmouseleave</w:t>
        </w:r>
        <w:proofErr w:type="spellEnd"/>
        <w:r w:rsidR="00E42841">
          <w:t>,</w:t>
        </w:r>
      </w:ins>
      <w:ins w:id="398" w:author="ayres major" w:date="2022-04-24T22:35:00Z">
        <w:r w:rsidR="00E42841">
          <w:t xml:space="preserve"> com as suas respetivas </w:t>
        </w:r>
      </w:ins>
      <w:ins w:id="399" w:author="ayres major" w:date="2022-04-24T22:36:00Z">
        <w:r w:rsidR="00E42841">
          <w:t>funções</w:t>
        </w:r>
        <w:r w:rsidR="00E55CA5">
          <w:t xml:space="preserve">, </w:t>
        </w:r>
      </w:ins>
      <w:ins w:id="400" w:author="ayres major" w:date="2022-04-24T22:41:00Z">
        <w:r w:rsidR="00AE1AC7">
          <w:t>a &lt;</w:t>
        </w:r>
        <w:proofErr w:type="spellStart"/>
        <w:r w:rsidR="00AE1AC7">
          <w:t>div</w:t>
        </w:r>
        <w:proofErr w:type="spellEnd"/>
        <w:r w:rsidR="00AE1AC7">
          <w:t xml:space="preserve">&gt; </w:t>
        </w:r>
        <w:proofErr w:type="spellStart"/>
        <w:r w:rsidR="00AE1AC7">
          <w:t>inst</w:t>
        </w:r>
      </w:ins>
      <w:ins w:id="401" w:author="ayres major" w:date="2022-04-24T22:42:00Z">
        <w:r w:rsidR="00AE1AC7">
          <w:t>rucoes</w:t>
        </w:r>
        <w:proofErr w:type="spellEnd"/>
        <w:r w:rsidR="00AE1AC7">
          <w:t xml:space="preserve"> terá novos estilos e estará escrito “Escolha uma das opções acima” </w:t>
        </w:r>
      </w:ins>
      <w:ins w:id="402" w:author="ayres major" w:date="2022-04-24T22:36:00Z">
        <w:r w:rsidR="00E55CA5">
          <w:t xml:space="preserve">e também a aparição da barra de </w:t>
        </w:r>
      </w:ins>
      <w:ins w:id="403" w:author="ayres major" w:date="2022-04-24T22:39:00Z">
        <w:r w:rsidR="00A904DA">
          <w:t>carregamento</w:t>
        </w:r>
      </w:ins>
      <w:ins w:id="404" w:author="ayres major" w:date="2022-04-24T22:50:00Z">
        <w:r w:rsidR="00235F89">
          <w:t xml:space="preserve"> que estará “carregada” em 15 segundos</w:t>
        </w:r>
      </w:ins>
      <w:ins w:id="405" w:author="ayres major" w:date="2022-04-24T22:39:00Z">
        <w:r w:rsidR="00A904DA">
          <w:t>.</w:t>
        </w:r>
      </w:ins>
    </w:p>
    <w:p w14:paraId="6B9B2724" w14:textId="206F0992" w:rsidR="00235F89" w:rsidRDefault="00235F89" w:rsidP="00094947">
      <w:pPr>
        <w:rPr>
          <w:ins w:id="406" w:author="ayres major" w:date="2022-04-24T23:00:00Z"/>
        </w:rPr>
      </w:pPr>
      <w:ins w:id="407" w:author="ayres major" w:date="2022-04-24T22:49:00Z">
        <w:r>
          <w:lastRenderedPageBreak/>
          <w:t xml:space="preserve">A partir deste ponto o programa </w:t>
        </w:r>
      </w:ins>
      <w:ins w:id="408" w:author="ayres major" w:date="2022-04-24T22:50:00Z">
        <w:r>
          <w:t xml:space="preserve">teria 2 caminhos, ou o </w:t>
        </w:r>
      </w:ins>
      <w:ins w:id="409" w:author="ayres major" w:date="2022-04-24T22:52:00Z">
        <w:r w:rsidR="00B4042A">
          <w:t xml:space="preserve">usuário selecionava uma das opções, ou caso o tempo acabasse, </w:t>
        </w:r>
      </w:ins>
      <w:ins w:id="410" w:author="ayres major" w:date="2022-04-24T23:01:00Z">
        <w:r w:rsidR="007A2BB1">
          <w:t>ou seja,</w:t>
        </w:r>
      </w:ins>
      <w:ins w:id="411" w:author="ayres major" w:date="2022-04-24T22:52:00Z">
        <w:r w:rsidR="00B4042A">
          <w:t xml:space="preserve"> depois de 15 segundos </w:t>
        </w:r>
      </w:ins>
      <w:ins w:id="412" w:author="ayres major" w:date="2022-04-24T22:58:00Z">
        <w:r w:rsidR="007A2BB1">
          <w:t>seria selecionado automaticamente e aleatoriamente uma das opções.</w:t>
        </w:r>
      </w:ins>
      <w:ins w:id="413" w:author="ayres major" w:date="2022-04-24T23:00:00Z">
        <w:r w:rsidR="007A2BB1">
          <w:t xml:space="preserve"> </w:t>
        </w:r>
      </w:ins>
    </w:p>
    <w:p w14:paraId="6DD37DA3" w14:textId="77F87B30" w:rsidR="007A2BB1" w:rsidRDefault="00522DA5" w:rsidP="00094947">
      <w:pPr>
        <w:rPr>
          <w:ins w:id="414" w:author="ayres major" w:date="2022-04-24T23:10:00Z"/>
        </w:rPr>
      </w:pPr>
      <w:ins w:id="415" w:author="ayres major" w:date="2022-04-24T23:03:00Z">
        <w:r>
          <w:t xml:space="preserve">Nos testes realizados a procura da solução deste problema, a </w:t>
        </w:r>
      </w:ins>
      <w:ins w:id="416" w:author="ayres major" w:date="2022-04-24T23:09:00Z">
        <w:r w:rsidR="005F48FB">
          <w:t>primeiras respostas</w:t>
        </w:r>
      </w:ins>
      <w:ins w:id="417" w:author="ayres major" w:date="2022-04-24T23:04:00Z">
        <w:r>
          <w:t xml:space="preserve"> seria criar </w:t>
        </w:r>
      </w:ins>
      <w:ins w:id="418" w:author="ayres major" w:date="2022-04-24T23:09:00Z">
        <w:r w:rsidR="005F48FB">
          <w:t>uma função</w:t>
        </w:r>
      </w:ins>
      <w:ins w:id="419" w:author="ayres major" w:date="2022-04-24T23:04:00Z">
        <w:r>
          <w:t xml:space="preserve"> somente para apresentação do resultado final, isto porque como tem 2 ca</w:t>
        </w:r>
      </w:ins>
      <w:ins w:id="420" w:author="ayres major" w:date="2022-04-24T23:05:00Z">
        <w:r>
          <w:t xml:space="preserve">sos, e os dois casos ocorrem em funções diferentes, então </w:t>
        </w:r>
      </w:ins>
      <w:ins w:id="421" w:author="ayres major" w:date="2022-04-24T23:06:00Z">
        <w:r w:rsidR="005F48FB">
          <w:t>ao criar</w:t>
        </w:r>
      </w:ins>
      <w:ins w:id="422" w:author="ayres major" w:date="2022-04-24T23:07:00Z">
        <w:r w:rsidR="005F48FB">
          <w:t xml:space="preserve"> uma função </w:t>
        </w:r>
      </w:ins>
      <w:ins w:id="423" w:author="ayres major" w:date="2022-04-24T23:05:00Z">
        <w:r>
          <w:t>evitar</w:t>
        </w:r>
      </w:ins>
      <w:ins w:id="424" w:author="ayres major" w:date="2022-04-24T23:07:00Z">
        <w:r w:rsidR="005F48FB">
          <w:t>ia</w:t>
        </w:r>
      </w:ins>
      <w:ins w:id="425" w:author="ayres major" w:date="2022-04-24T23:05:00Z">
        <w:r>
          <w:t xml:space="preserve"> de ter blocos de códigos relativamente </w:t>
        </w:r>
      </w:ins>
      <w:ins w:id="426" w:author="ayres major" w:date="2022-04-24T23:06:00Z">
        <w:r>
          <w:t>grande</w:t>
        </w:r>
        <w:r w:rsidR="005F48FB">
          <w:t>s</w:t>
        </w:r>
      </w:ins>
      <w:ins w:id="427" w:author="ayres major" w:date="2022-04-24T23:07:00Z">
        <w:r w:rsidR="005F48FB">
          <w:t xml:space="preserve"> e iguais, já que tendo uma função</w:t>
        </w:r>
      </w:ins>
      <w:ins w:id="428" w:author="ayres major" w:date="2022-04-24T23:08:00Z">
        <w:r w:rsidR="005F48FB">
          <w:t xml:space="preserve"> bata</w:t>
        </w:r>
      </w:ins>
      <w:ins w:id="429" w:author="ayres major" w:date="2022-04-24T23:09:00Z">
        <w:r w:rsidR="005F48FB">
          <w:t xml:space="preserve">va </w:t>
        </w:r>
      </w:ins>
      <w:ins w:id="430" w:author="ayres major" w:date="2022-04-24T23:07:00Z">
        <w:r w:rsidR="005F48FB">
          <w:t>cham</w:t>
        </w:r>
      </w:ins>
      <w:ins w:id="431" w:author="ayres major" w:date="2022-04-24T23:08:00Z">
        <w:r w:rsidR="005F48FB">
          <w:t>a-la quando necessária.</w:t>
        </w:r>
      </w:ins>
      <w:ins w:id="432" w:author="ayres major" w:date="2022-04-24T23:09:00Z">
        <w:r w:rsidR="005F48FB">
          <w:t xml:space="preserve"> Função que ser</w:t>
        </w:r>
      </w:ins>
      <w:ins w:id="433" w:author="ayres major" w:date="2022-04-24T23:10:00Z">
        <w:r w:rsidR="005F48FB">
          <w:t>á apresentada posteriormente.</w:t>
        </w:r>
      </w:ins>
    </w:p>
    <w:p w14:paraId="4AAB6F72" w14:textId="0DF54CD6" w:rsidR="005F48FB" w:rsidRDefault="005F48FB" w:rsidP="00094947">
      <w:pPr>
        <w:rPr>
          <w:ins w:id="434" w:author="ayres major" w:date="2022-04-24T23:19:00Z"/>
        </w:rPr>
      </w:pPr>
      <w:ins w:id="435" w:author="ayres major" w:date="2022-04-24T23:10:00Z">
        <w:r>
          <w:t xml:space="preserve">Para a seleção </w:t>
        </w:r>
      </w:ins>
      <w:ins w:id="436" w:author="ayres major" w:date="2022-04-24T23:11:00Z">
        <w:r>
          <w:t>automática e aleatória</w:t>
        </w:r>
      </w:ins>
      <w:ins w:id="437" w:author="ayres major" w:date="2022-04-24T23:12:00Z">
        <w:r w:rsidR="00632457">
          <w:t xml:space="preserve">, seria necessário ter uma </w:t>
        </w:r>
        <w:r w:rsidR="00632457" w:rsidRPr="00632457">
          <w:t>variável com o tempo real da animação</w:t>
        </w:r>
        <w:r w:rsidR="00632457">
          <w:t xml:space="preserve"> da b</w:t>
        </w:r>
      </w:ins>
      <w:ins w:id="438" w:author="ayres major" w:date="2022-04-24T23:13:00Z">
        <w:r w:rsidR="00632457">
          <w:t xml:space="preserve">arra de </w:t>
        </w:r>
        <w:proofErr w:type="spellStart"/>
        <w:r w:rsidR="00632457">
          <w:t>loading</w:t>
        </w:r>
        <w:proofErr w:type="spellEnd"/>
        <w:r w:rsidR="00632457">
          <w:t>.</w:t>
        </w:r>
      </w:ins>
      <w:ins w:id="439" w:author="ayres major" w:date="2022-04-24T23:14:00Z">
        <w:r w:rsidR="00632457">
          <w:t xml:space="preserve"> Como a animação foi feita em CSS adquirir o tempo da animação, segundo as pesquisas feitas</w:t>
        </w:r>
      </w:ins>
      <w:ins w:id="440" w:author="ayres major" w:date="2022-04-24T23:15:00Z">
        <w:r w:rsidR="00632457">
          <w:t xml:space="preserve">, </w:t>
        </w:r>
        <w:r w:rsidR="00632457">
          <w:t xml:space="preserve">seria algo complexo e que </w:t>
        </w:r>
        <w:r w:rsidR="00632457">
          <w:t>perdia</w:t>
        </w:r>
        <w:r w:rsidR="00632457">
          <w:t xml:space="preserve"> criar conflitos em outras linhas de códigos</w:t>
        </w:r>
        <w:r w:rsidR="00632457">
          <w:t>,</w:t>
        </w:r>
        <w:r w:rsidR="00632457">
          <w:t xml:space="preserve"> logo não era viável.</w:t>
        </w:r>
      </w:ins>
      <w:ins w:id="441" w:author="ayres major" w:date="2022-04-24T23:18:00Z">
        <w:r w:rsidR="007D274F">
          <w:t xml:space="preserve"> A solução encontrada então foi criar um temporizador </w:t>
        </w:r>
      </w:ins>
      <w:ins w:id="442" w:author="ayres major" w:date="2022-04-24T23:19:00Z">
        <w:r w:rsidR="007D274F">
          <w:t>através da função for:</w:t>
        </w:r>
      </w:ins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rPr>
          <w:ins w:id="443" w:author="ayres major" w:date="2022-04-24T23:19:00Z"/>
        </w:trPr>
        <w:tc>
          <w:tcPr>
            <w:tcW w:w="9060" w:type="dxa"/>
          </w:tcPr>
          <w:p w14:paraId="63D8E705" w14:textId="77777777" w:rsidR="007D274F" w:rsidRPr="007D274F" w:rsidRDefault="007D274F" w:rsidP="007D274F">
            <w:pPr>
              <w:rPr>
                <w:ins w:id="444" w:author="ayres major" w:date="2022-04-24T23:20:00Z"/>
                <w:rFonts w:ascii="Consolas" w:hAnsi="Consolas"/>
                <w:rPrChange w:id="445" w:author="ayres major" w:date="2022-04-24T23:20:00Z">
                  <w:rPr>
                    <w:ins w:id="446" w:author="ayres major" w:date="2022-04-24T23:20:00Z"/>
                  </w:rPr>
                </w:rPrChange>
              </w:rPr>
            </w:pPr>
            <w:ins w:id="447" w:author="ayres major" w:date="2022-04-24T23:20:00Z">
              <w:r w:rsidRPr="007D274F">
                <w:rPr>
                  <w:rFonts w:ascii="Consolas" w:hAnsi="Consolas"/>
                  <w:rPrChange w:id="448" w:author="ayres major" w:date="2022-04-24T23:20:00Z">
                    <w:rPr/>
                  </w:rPrChange>
                </w:rPr>
                <w:t>for (c = 1; c &lt;= 15; c++) {</w:t>
              </w:r>
            </w:ins>
          </w:p>
          <w:p w14:paraId="666B17EF" w14:textId="77777777" w:rsidR="007D274F" w:rsidRPr="007D274F" w:rsidRDefault="007D274F" w:rsidP="007D274F">
            <w:pPr>
              <w:rPr>
                <w:ins w:id="449" w:author="ayres major" w:date="2022-04-24T23:20:00Z"/>
                <w:rFonts w:ascii="Consolas" w:hAnsi="Consolas"/>
                <w:rPrChange w:id="450" w:author="ayres major" w:date="2022-04-24T23:20:00Z">
                  <w:rPr>
                    <w:ins w:id="451" w:author="ayres major" w:date="2022-04-24T23:20:00Z"/>
                  </w:rPr>
                </w:rPrChange>
              </w:rPr>
            </w:pPr>
            <w:ins w:id="452" w:author="ayres major" w:date="2022-04-24T23:20:00Z">
              <w:r w:rsidRPr="007D274F">
                <w:rPr>
                  <w:rFonts w:ascii="Consolas" w:hAnsi="Consolas"/>
                  <w:rPrChange w:id="453" w:author="ayres major" w:date="2022-04-24T23:20:00Z">
                    <w:rPr/>
                  </w:rPrChange>
                </w:rPr>
                <w:t xml:space="preserve">    t = c;</w:t>
              </w:r>
            </w:ins>
          </w:p>
          <w:p w14:paraId="35821AA5" w14:textId="77777777" w:rsidR="007D274F" w:rsidRPr="007D274F" w:rsidRDefault="007D274F" w:rsidP="007D274F">
            <w:pPr>
              <w:rPr>
                <w:ins w:id="454" w:author="ayres major" w:date="2022-04-24T23:20:00Z"/>
                <w:rFonts w:ascii="Consolas" w:hAnsi="Consolas"/>
                <w:rPrChange w:id="455" w:author="ayres major" w:date="2022-04-24T23:20:00Z">
                  <w:rPr>
                    <w:ins w:id="456" w:author="ayres major" w:date="2022-04-24T23:20:00Z"/>
                  </w:rPr>
                </w:rPrChange>
              </w:rPr>
            </w:pPr>
            <w:ins w:id="457" w:author="ayres major" w:date="2022-04-24T23:20:00Z">
              <w:r w:rsidRPr="007D274F">
                <w:rPr>
                  <w:rFonts w:ascii="Consolas" w:hAnsi="Consolas"/>
                  <w:rPrChange w:id="458" w:author="ayres major" w:date="2022-04-24T23:20:00Z">
                    <w:rPr/>
                  </w:rPrChange>
                </w:rPr>
                <w:t xml:space="preserve">    </w:t>
              </w:r>
              <w:proofErr w:type="spellStart"/>
              <w:r w:rsidRPr="007D274F">
                <w:rPr>
                  <w:rFonts w:ascii="Consolas" w:hAnsi="Consolas"/>
                  <w:rPrChange w:id="459" w:author="ayres major" w:date="2022-04-24T23:20:00Z">
                    <w:rPr/>
                  </w:rPrChange>
                </w:rPr>
                <w:t>await</w:t>
              </w:r>
              <w:proofErr w:type="spellEnd"/>
              <w:r w:rsidRPr="007D274F">
                <w:rPr>
                  <w:rFonts w:ascii="Consolas" w:hAnsi="Consolas"/>
                  <w:rPrChange w:id="460" w:author="ayres major" w:date="2022-04-24T23:20:00Z">
                    <w:rPr/>
                  </w:rPrChange>
                </w:rPr>
                <w:t xml:space="preserve"> </w:t>
              </w:r>
              <w:proofErr w:type="spellStart"/>
              <w:proofErr w:type="gramStart"/>
              <w:r w:rsidRPr="007D274F">
                <w:rPr>
                  <w:rFonts w:ascii="Consolas" w:hAnsi="Consolas"/>
                  <w:rPrChange w:id="461" w:author="ayres major" w:date="2022-04-24T23:20:00Z">
                    <w:rPr/>
                  </w:rPrChange>
                </w:rPr>
                <w:t>sleep</w:t>
              </w:r>
              <w:proofErr w:type="spellEnd"/>
              <w:r w:rsidRPr="007D274F">
                <w:rPr>
                  <w:rFonts w:ascii="Consolas" w:hAnsi="Consolas"/>
                  <w:rPrChange w:id="462" w:author="ayres major" w:date="2022-04-24T23:20:00Z">
                    <w:rPr/>
                  </w:rPrChange>
                </w:rPr>
                <w:t>(</w:t>
              </w:r>
              <w:proofErr w:type="gramEnd"/>
              <w:r w:rsidRPr="007D274F">
                <w:rPr>
                  <w:rFonts w:ascii="Consolas" w:hAnsi="Consolas"/>
                  <w:rPrChange w:id="463" w:author="ayres major" w:date="2022-04-24T23:20:00Z">
                    <w:rPr/>
                  </w:rPrChange>
                </w:rPr>
                <w:t>1000);</w:t>
              </w:r>
            </w:ins>
          </w:p>
          <w:p w14:paraId="1F3E8FD3" w14:textId="5B44F838" w:rsidR="007D274F" w:rsidRDefault="007D274F" w:rsidP="007D274F">
            <w:pPr>
              <w:rPr>
                <w:ins w:id="464" w:author="ayres major" w:date="2022-04-24T23:19:00Z"/>
              </w:rPr>
            </w:pPr>
            <w:ins w:id="465" w:author="ayres major" w:date="2022-04-24T23:20:00Z">
              <w:r w:rsidRPr="007D274F">
                <w:rPr>
                  <w:rFonts w:ascii="Consolas" w:hAnsi="Consolas"/>
                  <w:rPrChange w:id="466" w:author="ayres major" w:date="2022-04-24T23:20:00Z">
                    <w:rPr/>
                  </w:rPrChange>
                </w:rPr>
                <w:t xml:space="preserve">  }</w:t>
              </w:r>
            </w:ins>
          </w:p>
        </w:tc>
      </w:tr>
    </w:tbl>
    <w:p w14:paraId="169173CE" w14:textId="14AA6B2E" w:rsidR="007D274F" w:rsidRDefault="007D274F" w:rsidP="00094947">
      <w:pPr>
        <w:rPr>
          <w:ins w:id="467" w:author="ayres major" w:date="2022-04-24T23:21:00Z"/>
        </w:rPr>
      </w:pPr>
    </w:p>
    <w:p w14:paraId="3CF636ED" w14:textId="51485EB3" w:rsidR="007D274F" w:rsidRDefault="007D274F" w:rsidP="007D274F">
      <w:pPr>
        <w:rPr>
          <w:ins w:id="468" w:author="ayres major" w:date="2022-04-24T23:22:00Z"/>
        </w:rPr>
      </w:pPr>
      <w:ins w:id="469" w:author="ayres major" w:date="2022-04-24T23:21:00Z">
        <w:r>
          <w:t>Através</w:t>
        </w:r>
        <w:r>
          <w:t xml:space="preserve"> da função </w:t>
        </w:r>
        <w:proofErr w:type="gramStart"/>
        <w:r>
          <w:t>for ,</w:t>
        </w:r>
        <w:proofErr w:type="gramEnd"/>
        <w:r>
          <w:t xml:space="preserve"> a variável t mud</w:t>
        </w:r>
        <w:r w:rsidR="000E1108">
          <w:t>a</w:t>
        </w:r>
        <w:r>
          <w:t xml:space="preserve"> de valores entre 1 e 15 de um em </w:t>
        </w:r>
      </w:ins>
      <w:ins w:id="470" w:author="ayres major" w:date="2022-04-24T23:22:00Z">
        <w:r w:rsidR="000E1108">
          <w:t>um, no</w:t>
        </w:r>
      </w:ins>
      <w:ins w:id="471" w:author="ayres major" w:date="2022-04-24T23:21:00Z">
        <w:r w:rsidR="000E1108">
          <w:t xml:space="preserve"> sentido</w:t>
        </w:r>
        <w:r>
          <w:t xml:space="preserve"> crescente </w:t>
        </w:r>
      </w:ins>
      <w:ins w:id="472" w:author="ayres major" w:date="2022-04-24T23:22:00Z">
        <w:r w:rsidR="000E1108">
          <w:t xml:space="preserve">com </w:t>
        </w:r>
      </w:ins>
      <w:ins w:id="473" w:author="ayres major" w:date="2022-04-24T23:21:00Z">
        <w:r>
          <w:t>um intervalo de 1 segundo, criando assim um temporizador de 15 segundos.</w:t>
        </w:r>
      </w:ins>
    </w:p>
    <w:p w14:paraId="6065DB2F" w14:textId="72A31992" w:rsidR="000E1108" w:rsidRDefault="000E1108" w:rsidP="007D274F">
      <w:pPr>
        <w:rPr>
          <w:ins w:id="474" w:author="ayres major" w:date="2022-04-24T23:21:00Z"/>
        </w:rPr>
      </w:pPr>
      <w:ins w:id="475" w:author="ayres major" w:date="2022-04-24T23:22:00Z">
        <w:r>
          <w:t xml:space="preserve">Após isso </w:t>
        </w:r>
      </w:ins>
    </w:p>
    <w:p w14:paraId="68DE8DE3" w14:textId="77777777" w:rsidR="007D274F" w:rsidRPr="00E42841" w:rsidRDefault="007D274F" w:rsidP="00094947">
      <w:pPr>
        <w:rPr>
          <w:rPrChange w:id="476" w:author="ayres major" w:date="2022-04-24T22:34:00Z">
            <w:rPr/>
          </w:rPrChange>
        </w:rPr>
        <w:pPrChange w:id="477" w:author="ayres major" w:date="2022-04-24T21:40:00Z">
          <w:pPr/>
        </w:pPrChange>
      </w:pPr>
    </w:p>
    <w:p w14:paraId="2900F81F" w14:textId="77777777" w:rsidR="00DF0C15" w:rsidRPr="008A5E87" w:rsidRDefault="00DF0C15" w:rsidP="008A5E87"/>
    <w:p w14:paraId="56384B6D" w14:textId="45192A55" w:rsidR="00B6416E" w:rsidRDefault="00B6416E" w:rsidP="008B328F">
      <w:pPr>
        <w:pStyle w:val="Ttulo2"/>
      </w:pPr>
      <w:bookmarkStart w:id="478" w:name="_Toc101646664"/>
      <w:r>
        <w:t>Lista de Material</w:t>
      </w:r>
      <w:bookmarkEnd w:id="478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174"/>
        <w:gridCol w:w="3104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lastRenderedPageBreak/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0FCA8EF3">
                  <wp:extent cx="1834243" cy="1375784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810" cy="140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3761FC4F" w14:textId="688A7D4A" w:rsidR="009533CA" w:rsidDel="00AE1AC7" w:rsidRDefault="003F4EAD" w:rsidP="009533CA">
      <w:pPr>
        <w:pStyle w:val="Ttulo2"/>
        <w:rPr>
          <w:del w:id="479" w:author="ayres major" w:date="2022-04-24T22:45:00Z"/>
        </w:rPr>
      </w:pPr>
      <w:bookmarkStart w:id="480" w:name="_Toc101646665"/>
      <w:r>
        <w:t>Lista de ferramentas</w:t>
      </w:r>
      <w:bookmarkEnd w:id="480"/>
    </w:p>
    <w:p w14:paraId="23F55BD2" w14:textId="77777777" w:rsidR="00EC6BA9" w:rsidRPr="00EC6BA9" w:rsidRDefault="00EC6BA9" w:rsidP="00EC6BA9">
      <w:pPr>
        <w:pStyle w:val="Ttulo2"/>
        <w:pPrChange w:id="481" w:author="ayres major" w:date="2022-04-24T22:45:00Z">
          <w:pPr/>
        </w:pPrChange>
      </w:pPr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755AC03F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 xml:space="preserve">Microsoft </w:t>
            </w:r>
            <w:proofErr w:type="spellStart"/>
            <w:r>
              <w:t>Edge</w:t>
            </w:r>
            <w:proofErr w:type="spellEnd"/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lastRenderedPageBreak/>
        <w:br w:type="page"/>
      </w:r>
    </w:p>
    <w:p w14:paraId="072AD6CD" w14:textId="67F8CB1E" w:rsidR="00011E85" w:rsidRDefault="00011E85" w:rsidP="008B328F">
      <w:pPr>
        <w:pStyle w:val="Ttulo2"/>
      </w:pPr>
      <w:bookmarkStart w:id="482" w:name="_Toc101646666"/>
      <w:r>
        <w:lastRenderedPageBreak/>
        <w:t>Tarefas e Atividades</w:t>
      </w:r>
      <w:bookmarkEnd w:id="482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483" w:name="_Toc101646667"/>
      <w:r>
        <w:t>Es</w:t>
      </w:r>
      <w:r w:rsidR="00E86E05">
        <w:t>timativa Orçamental</w:t>
      </w:r>
      <w:bookmarkEnd w:id="483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484" w:name="_Toc101646668"/>
      <w:r>
        <w:t>Orçamento Final</w:t>
      </w:r>
      <w:bookmarkEnd w:id="484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485" w:name="_Toc101646669"/>
      <w:r>
        <w:t>Resultados</w:t>
      </w:r>
      <w:r w:rsidR="00B6416E">
        <w:t xml:space="preserve"> Obtidos</w:t>
      </w:r>
      <w:bookmarkEnd w:id="485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486" w:name="_Toc101646670"/>
      <w:r>
        <w:t>Análise dos Resultados</w:t>
      </w:r>
      <w:bookmarkEnd w:id="486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 xml:space="preserve">do relatório </w:t>
      </w:r>
      <w:proofErr w:type="gramStart"/>
      <w:r w:rsidR="0030016D">
        <w:t>é,</w:t>
      </w:r>
      <w:r w:rsidR="00FF6B9B">
        <w:t xml:space="preserve"> </w:t>
      </w:r>
      <w:r w:rsidR="0030016D">
        <w:t>dado</w:t>
      </w:r>
      <w:proofErr w:type="gramEnd"/>
      <w:r w:rsidR="0030016D">
        <w:t xml:space="preserve">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487" w:name="_Toc101646671"/>
      <w:r>
        <w:lastRenderedPageBreak/>
        <w:t>Considerações Finais</w:t>
      </w:r>
      <w:bookmarkEnd w:id="487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488" w:name="_Toc101646672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488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</w:t>
      </w:r>
      <w:proofErr w:type="spellStart"/>
      <w:r w:rsidRPr="00812BD7">
        <w:t>datasheets</w:t>
      </w:r>
      <w:proofErr w:type="spellEnd"/>
      <w:r w:rsidRPr="00812BD7">
        <w:t>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489" w:name="_Toc101646673"/>
      <w:r>
        <w:lastRenderedPageBreak/>
        <w:t>Anexos (Opcional)</w:t>
      </w:r>
      <w:bookmarkEnd w:id="489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3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2DA6B" w14:textId="77777777" w:rsidR="00A5432A" w:rsidRDefault="00A5432A" w:rsidP="00FA3B59">
      <w:pPr>
        <w:spacing w:after="0" w:line="240" w:lineRule="auto"/>
      </w:pPr>
      <w:r>
        <w:separator/>
      </w:r>
    </w:p>
  </w:endnote>
  <w:endnote w:type="continuationSeparator" w:id="0">
    <w:p w14:paraId="7961E2B8" w14:textId="77777777" w:rsidR="00A5432A" w:rsidRDefault="00A5432A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0CDED0D5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D12A04">
      <w:rPr>
        <w:sz w:val="14"/>
      </w:rPr>
      <w:t>21</w:t>
    </w:r>
    <w:r>
      <w:rPr>
        <w:sz w:val="14"/>
      </w:rPr>
      <w:t>/20</w:t>
    </w:r>
    <w:r w:rsidR="00D12A04">
      <w:rPr>
        <w:sz w:val="14"/>
      </w:rPr>
      <w:t>22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D12A04">
      <w:rPr>
        <w:sz w:val="14"/>
      </w:rPr>
      <w:t>12º</w:t>
    </w:r>
    <w:r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D039C6" w14:textId="77777777" w:rsidR="00A5432A" w:rsidRDefault="00A5432A" w:rsidP="00FA3B59">
      <w:pPr>
        <w:spacing w:after="0" w:line="240" w:lineRule="auto"/>
      </w:pPr>
      <w:r>
        <w:separator/>
      </w:r>
    </w:p>
  </w:footnote>
  <w:footnote w:type="continuationSeparator" w:id="0">
    <w:p w14:paraId="7B14507B" w14:textId="77777777" w:rsidR="00A5432A" w:rsidRDefault="00A5432A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77777777" w:rsidR="00272E7F" w:rsidRPr="00E8045F" w:rsidRDefault="00272E7F" w:rsidP="006C7E30">
    <w:pPr>
      <w:pStyle w:val="Cabealho"/>
      <w:pBdr>
        <w:bottom w:val="single" w:sz="4" w:space="1" w:color="auto"/>
      </w:pBdr>
      <w:rPr>
        <w:smallCaps/>
        <w:spacing w:val="20"/>
      </w:rPr>
    </w:pPr>
    <w:r w:rsidRPr="00E8045F">
      <w:rPr>
        <w:smallCaps/>
        <w:spacing w:val="20"/>
      </w:rPr>
      <w:t>Título do Trabalho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yres major">
    <w15:presenceInfo w15:providerId="Windows Live" w15:userId="8ba6539f6b7035b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trackRevision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128"/>
    <w:rsid w:val="0000474B"/>
    <w:rsid w:val="00004C32"/>
    <w:rsid w:val="00006D99"/>
    <w:rsid w:val="00010925"/>
    <w:rsid w:val="00011E85"/>
    <w:rsid w:val="00012DA4"/>
    <w:rsid w:val="00016C16"/>
    <w:rsid w:val="00023F7C"/>
    <w:rsid w:val="000262B7"/>
    <w:rsid w:val="00035C5B"/>
    <w:rsid w:val="000548F9"/>
    <w:rsid w:val="00054A1B"/>
    <w:rsid w:val="00055759"/>
    <w:rsid w:val="00062348"/>
    <w:rsid w:val="000673E7"/>
    <w:rsid w:val="00067E63"/>
    <w:rsid w:val="000709A6"/>
    <w:rsid w:val="00072B1C"/>
    <w:rsid w:val="00073D54"/>
    <w:rsid w:val="00075BB1"/>
    <w:rsid w:val="00077DA3"/>
    <w:rsid w:val="00083991"/>
    <w:rsid w:val="00090213"/>
    <w:rsid w:val="00094947"/>
    <w:rsid w:val="000A4565"/>
    <w:rsid w:val="000B0E75"/>
    <w:rsid w:val="000D71A1"/>
    <w:rsid w:val="000E1108"/>
    <w:rsid w:val="000F10D2"/>
    <w:rsid w:val="000F1443"/>
    <w:rsid w:val="0010093D"/>
    <w:rsid w:val="00100F69"/>
    <w:rsid w:val="00103760"/>
    <w:rsid w:val="00113057"/>
    <w:rsid w:val="001146C2"/>
    <w:rsid w:val="00121DBF"/>
    <w:rsid w:val="00123787"/>
    <w:rsid w:val="00131EB6"/>
    <w:rsid w:val="00135416"/>
    <w:rsid w:val="00145EB2"/>
    <w:rsid w:val="00153741"/>
    <w:rsid w:val="00160E08"/>
    <w:rsid w:val="001636DA"/>
    <w:rsid w:val="001729BB"/>
    <w:rsid w:val="001875C6"/>
    <w:rsid w:val="001A211F"/>
    <w:rsid w:val="001A5B77"/>
    <w:rsid w:val="001A78C6"/>
    <w:rsid w:val="001B0421"/>
    <w:rsid w:val="001B27C7"/>
    <w:rsid w:val="001C53EF"/>
    <w:rsid w:val="001C66E3"/>
    <w:rsid w:val="001D0EFC"/>
    <w:rsid w:val="001D2E62"/>
    <w:rsid w:val="001E4DF6"/>
    <w:rsid w:val="00202CAC"/>
    <w:rsid w:val="00205E34"/>
    <w:rsid w:val="00210575"/>
    <w:rsid w:val="002222B9"/>
    <w:rsid w:val="002225C0"/>
    <w:rsid w:val="00224A17"/>
    <w:rsid w:val="00227B0F"/>
    <w:rsid w:val="002335E3"/>
    <w:rsid w:val="00235F89"/>
    <w:rsid w:val="00236681"/>
    <w:rsid w:val="00247768"/>
    <w:rsid w:val="00247DDB"/>
    <w:rsid w:val="00251F19"/>
    <w:rsid w:val="00252113"/>
    <w:rsid w:val="00253900"/>
    <w:rsid w:val="0025549A"/>
    <w:rsid w:val="00256C97"/>
    <w:rsid w:val="00257402"/>
    <w:rsid w:val="00264B05"/>
    <w:rsid w:val="0026681F"/>
    <w:rsid w:val="00266FFC"/>
    <w:rsid w:val="00272E7F"/>
    <w:rsid w:val="00292F26"/>
    <w:rsid w:val="002A0ACD"/>
    <w:rsid w:val="002D3622"/>
    <w:rsid w:val="002D50AB"/>
    <w:rsid w:val="002F0C5D"/>
    <w:rsid w:val="002F45AC"/>
    <w:rsid w:val="002F51B3"/>
    <w:rsid w:val="002F5683"/>
    <w:rsid w:val="0030016D"/>
    <w:rsid w:val="003014F5"/>
    <w:rsid w:val="0031178C"/>
    <w:rsid w:val="003124DB"/>
    <w:rsid w:val="00320201"/>
    <w:rsid w:val="00323530"/>
    <w:rsid w:val="00324289"/>
    <w:rsid w:val="0032705B"/>
    <w:rsid w:val="00330FFF"/>
    <w:rsid w:val="003351C7"/>
    <w:rsid w:val="00342707"/>
    <w:rsid w:val="0034382E"/>
    <w:rsid w:val="00345A9A"/>
    <w:rsid w:val="0034660B"/>
    <w:rsid w:val="003530F4"/>
    <w:rsid w:val="003538F9"/>
    <w:rsid w:val="00371243"/>
    <w:rsid w:val="0037544E"/>
    <w:rsid w:val="00376715"/>
    <w:rsid w:val="0038279F"/>
    <w:rsid w:val="00382D62"/>
    <w:rsid w:val="0038670B"/>
    <w:rsid w:val="003909D0"/>
    <w:rsid w:val="003926B3"/>
    <w:rsid w:val="003A2F81"/>
    <w:rsid w:val="003A2FC0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E5BC0"/>
    <w:rsid w:val="003F122F"/>
    <w:rsid w:val="003F4EAD"/>
    <w:rsid w:val="003F7A54"/>
    <w:rsid w:val="00400890"/>
    <w:rsid w:val="00405C3F"/>
    <w:rsid w:val="00415C28"/>
    <w:rsid w:val="00416D49"/>
    <w:rsid w:val="00423C2A"/>
    <w:rsid w:val="00431287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E1529"/>
    <w:rsid w:val="004E4D98"/>
    <w:rsid w:val="004F36E2"/>
    <w:rsid w:val="004F5463"/>
    <w:rsid w:val="00500D7F"/>
    <w:rsid w:val="00513AF9"/>
    <w:rsid w:val="00521CF1"/>
    <w:rsid w:val="00522DA5"/>
    <w:rsid w:val="0053577F"/>
    <w:rsid w:val="005364A5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C26"/>
    <w:rsid w:val="00584F22"/>
    <w:rsid w:val="0058755E"/>
    <w:rsid w:val="00587671"/>
    <w:rsid w:val="00591E10"/>
    <w:rsid w:val="00592169"/>
    <w:rsid w:val="005968E3"/>
    <w:rsid w:val="005A0D48"/>
    <w:rsid w:val="005A0F57"/>
    <w:rsid w:val="005A1950"/>
    <w:rsid w:val="005A2CF7"/>
    <w:rsid w:val="005B2286"/>
    <w:rsid w:val="005B6D46"/>
    <w:rsid w:val="005B74F9"/>
    <w:rsid w:val="005C17BE"/>
    <w:rsid w:val="005C4057"/>
    <w:rsid w:val="005D7CFD"/>
    <w:rsid w:val="005E0765"/>
    <w:rsid w:val="005F48FB"/>
    <w:rsid w:val="005F4945"/>
    <w:rsid w:val="00606355"/>
    <w:rsid w:val="00616356"/>
    <w:rsid w:val="00623CE4"/>
    <w:rsid w:val="00632457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3297"/>
    <w:rsid w:val="006C35BA"/>
    <w:rsid w:val="006C7E30"/>
    <w:rsid w:val="006D614F"/>
    <w:rsid w:val="006D750E"/>
    <w:rsid w:val="006E5ED8"/>
    <w:rsid w:val="006E70F4"/>
    <w:rsid w:val="006F50DE"/>
    <w:rsid w:val="006F7265"/>
    <w:rsid w:val="00701670"/>
    <w:rsid w:val="00701EB9"/>
    <w:rsid w:val="00702BB6"/>
    <w:rsid w:val="00703DFE"/>
    <w:rsid w:val="00704E3C"/>
    <w:rsid w:val="00710317"/>
    <w:rsid w:val="00710658"/>
    <w:rsid w:val="007112C4"/>
    <w:rsid w:val="00717BE4"/>
    <w:rsid w:val="00717D20"/>
    <w:rsid w:val="00720BA3"/>
    <w:rsid w:val="0072203C"/>
    <w:rsid w:val="00722C4E"/>
    <w:rsid w:val="00731ABF"/>
    <w:rsid w:val="007373C8"/>
    <w:rsid w:val="0074454E"/>
    <w:rsid w:val="00750BF4"/>
    <w:rsid w:val="007517DA"/>
    <w:rsid w:val="00752F15"/>
    <w:rsid w:val="007725FA"/>
    <w:rsid w:val="00784C4A"/>
    <w:rsid w:val="0079249C"/>
    <w:rsid w:val="00792EDC"/>
    <w:rsid w:val="007948EC"/>
    <w:rsid w:val="00794B4A"/>
    <w:rsid w:val="007A08B4"/>
    <w:rsid w:val="007A2BB1"/>
    <w:rsid w:val="007A5946"/>
    <w:rsid w:val="007B1718"/>
    <w:rsid w:val="007B5E4F"/>
    <w:rsid w:val="007B63FB"/>
    <w:rsid w:val="007C69F4"/>
    <w:rsid w:val="007D11D5"/>
    <w:rsid w:val="007D274F"/>
    <w:rsid w:val="007D2989"/>
    <w:rsid w:val="007D2B1E"/>
    <w:rsid w:val="007D70DC"/>
    <w:rsid w:val="007E52E5"/>
    <w:rsid w:val="007F2375"/>
    <w:rsid w:val="007F36AD"/>
    <w:rsid w:val="007F4F28"/>
    <w:rsid w:val="007F6583"/>
    <w:rsid w:val="007F72A6"/>
    <w:rsid w:val="007F7633"/>
    <w:rsid w:val="0080142A"/>
    <w:rsid w:val="0080197C"/>
    <w:rsid w:val="00801A36"/>
    <w:rsid w:val="00803A84"/>
    <w:rsid w:val="0080440C"/>
    <w:rsid w:val="00812BD7"/>
    <w:rsid w:val="008138A2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23E3"/>
    <w:rsid w:val="00874C1A"/>
    <w:rsid w:val="00875151"/>
    <w:rsid w:val="0088165F"/>
    <w:rsid w:val="008816B2"/>
    <w:rsid w:val="0088219D"/>
    <w:rsid w:val="00883A1A"/>
    <w:rsid w:val="0088516D"/>
    <w:rsid w:val="008905B5"/>
    <w:rsid w:val="00890601"/>
    <w:rsid w:val="00892DD7"/>
    <w:rsid w:val="008934DE"/>
    <w:rsid w:val="00897268"/>
    <w:rsid w:val="00897539"/>
    <w:rsid w:val="00897A32"/>
    <w:rsid w:val="008A2026"/>
    <w:rsid w:val="008A54F3"/>
    <w:rsid w:val="008A5E87"/>
    <w:rsid w:val="008A69E4"/>
    <w:rsid w:val="008B0E81"/>
    <w:rsid w:val="008B210D"/>
    <w:rsid w:val="008B328F"/>
    <w:rsid w:val="008B32F6"/>
    <w:rsid w:val="008C4D91"/>
    <w:rsid w:val="008C6F42"/>
    <w:rsid w:val="008D0490"/>
    <w:rsid w:val="008F02CD"/>
    <w:rsid w:val="008F2B49"/>
    <w:rsid w:val="00902BC7"/>
    <w:rsid w:val="009044A9"/>
    <w:rsid w:val="00906128"/>
    <w:rsid w:val="00906C3C"/>
    <w:rsid w:val="00910A39"/>
    <w:rsid w:val="009133BE"/>
    <w:rsid w:val="00932296"/>
    <w:rsid w:val="009335F5"/>
    <w:rsid w:val="00947131"/>
    <w:rsid w:val="00951D84"/>
    <w:rsid w:val="00952372"/>
    <w:rsid w:val="009533CA"/>
    <w:rsid w:val="009541F4"/>
    <w:rsid w:val="0095757D"/>
    <w:rsid w:val="00961715"/>
    <w:rsid w:val="009622FD"/>
    <w:rsid w:val="009730A4"/>
    <w:rsid w:val="00973861"/>
    <w:rsid w:val="009922C0"/>
    <w:rsid w:val="00992948"/>
    <w:rsid w:val="009950DF"/>
    <w:rsid w:val="00995B82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E1D3B"/>
    <w:rsid w:val="009E685D"/>
    <w:rsid w:val="009E7269"/>
    <w:rsid w:val="009E76C5"/>
    <w:rsid w:val="00A00B36"/>
    <w:rsid w:val="00A0309C"/>
    <w:rsid w:val="00A212A3"/>
    <w:rsid w:val="00A24046"/>
    <w:rsid w:val="00A2536F"/>
    <w:rsid w:val="00A41876"/>
    <w:rsid w:val="00A5432A"/>
    <w:rsid w:val="00A6040B"/>
    <w:rsid w:val="00A62732"/>
    <w:rsid w:val="00A7090D"/>
    <w:rsid w:val="00A737E6"/>
    <w:rsid w:val="00A77C7E"/>
    <w:rsid w:val="00A834F7"/>
    <w:rsid w:val="00A904DA"/>
    <w:rsid w:val="00A9130D"/>
    <w:rsid w:val="00A91FE0"/>
    <w:rsid w:val="00AA36A5"/>
    <w:rsid w:val="00AA4973"/>
    <w:rsid w:val="00AB43EA"/>
    <w:rsid w:val="00AC4CF9"/>
    <w:rsid w:val="00AC64AE"/>
    <w:rsid w:val="00AD0EE7"/>
    <w:rsid w:val="00AD7918"/>
    <w:rsid w:val="00AE1AC7"/>
    <w:rsid w:val="00AE3D2D"/>
    <w:rsid w:val="00AF5F48"/>
    <w:rsid w:val="00B129CF"/>
    <w:rsid w:val="00B20194"/>
    <w:rsid w:val="00B236BC"/>
    <w:rsid w:val="00B24DEC"/>
    <w:rsid w:val="00B27A33"/>
    <w:rsid w:val="00B308F4"/>
    <w:rsid w:val="00B30F58"/>
    <w:rsid w:val="00B40046"/>
    <w:rsid w:val="00B4042A"/>
    <w:rsid w:val="00B47B4A"/>
    <w:rsid w:val="00B50036"/>
    <w:rsid w:val="00B505F8"/>
    <w:rsid w:val="00B519D3"/>
    <w:rsid w:val="00B51CFE"/>
    <w:rsid w:val="00B56846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4EEB"/>
    <w:rsid w:val="00BB6C1F"/>
    <w:rsid w:val="00BC778B"/>
    <w:rsid w:val="00BD1A29"/>
    <w:rsid w:val="00BD362B"/>
    <w:rsid w:val="00BD42BB"/>
    <w:rsid w:val="00BD579E"/>
    <w:rsid w:val="00BD6443"/>
    <w:rsid w:val="00BE5A59"/>
    <w:rsid w:val="00BE5AFD"/>
    <w:rsid w:val="00BF1ED2"/>
    <w:rsid w:val="00C0354F"/>
    <w:rsid w:val="00C05BA3"/>
    <w:rsid w:val="00C14717"/>
    <w:rsid w:val="00C171F2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634E"/>
    <w:rsid w:val="00CD09D6"/>
    <w:rsid w:val="00CD10BC"/>
    <w:rsid w:val="00CE75AA"/>
    <w:rsid w:val="00CF04FA"/>
    <w:rsid w:val="00CF255A"/>
    <w:rsid w:val="00D02B8E"/>
    <w:rsid w:val="00D02F1F"/>
    <w:rsid w:val="00D11757"/>
    <w:rsid w:val="00D12A04"/>
    <w:rsid w:val="00D20D6C"/>
    <w:rsid w:val="00D246DA"/>
    <w:rsid w:val="00D27035"/>
    <w:rsid w:val="00D30297"/>
    <w:rsid w:val="00D32228"/>
    <w:rsid w:val="00D329CB"/>
    <w:rsid w:val="00D33E2A"/>
    <w:rsid w:val="00D3595D"/>
    <w:rsid w:val="00D35D5E"/>
    <w:rsid w:val="00D44436"/>
    <w:rsid w:val="00D63960"/>
    <w:rsid w:val="00D719F4"/>
    <w:rsid w:val="00D75C7E"/>
    <w:rsid w:val="00D800DC"/>
    <w:rsid w:val="00D96AA7"/>
    <w:rsid w:val="00DB634A"/>
    <w:rsid w:val="00DB7725"/>
    <w:rsid w:val="00DC226C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279C2"/>
    <w:rsid w:val="00E35C66"/>
    <w:rsid w:val="00E401C8"/>
    <w:rsid w:val="00E42841"/>
    <w:rsid w:val="00E42961"/>
    <w:rsid w:val="00E45B80"/>
    <w:rsid w:val="00E47A0F"/>
    <w:rsid w:val="00E53BB9"/>
    <w:rsid w:val="00E55CA5"/>
    <w:rsid w:val="00E64144"/>
    <w:rsid w:val="00E65710"/>
    <w:rsid w:val="00E67CC4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1275"/>
    <w:rsid w:val="00EB5587"/>
    <w:rsid w:val="00EB5FBB"/>
    <w:rsid w:val="00EC6BA9"/>
    <w:rsid w:val="00ED0C47"/>
    <w:rsid w:val="00ED261D"/>
    <w:rsid w:val="00EF1CC2"/>
    <w:rsid w:val="00EF516D"/>
    <w:rsid w:val="00F07AD8"/>
    <w:rsid w:val="00F120E9"/>
    <w:rsid w:val="00F133A2"/>
    <w:rsid w:val="00F20F3D"/>
    <w:rsid w:val="00F20F40"/>
    <w:rsid w:val="00F353EA"/>
    <w:rsid w:val="00F35D88"/>
    <w:rsid w:val="00F37C22"/>
    <w:rsid w:val="00F4548E"/>
    <w:rsid w:val="00F5051C"/>
    <w:rsid w:val="00F505D8"/>
    <w:rsid w:val="00F50F01"/>
    <w:rsid w:val="00F55364"/>
    <w:rsid w:val="00F61281"/>
    <w:rsid w:val="00F61340"/>
    <w:rsid w:val="00F62689"/>
    <w:rsid w:val="00F63B49"/>
    <w:rsid w:val="00F6741C"/>
    <w:rsid w:val="00F74465"/>
    <w:rsid w:val="00F75B57"/>
    <w:rsid w:val="00F82E6C"/>
    <w:rsid w:val="00F8412E"/>
    <w:rsid w:val="00F85A7F"/>
    <w:rsid w:val="00F86CC6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microsoft.com/office/2011/relationships/people" Target="people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microsoft.com/office/2007/relationships/hdphoto" Target="media/hdphoto1.wdp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3.png"/><Relationship Id="rId3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131992"/>
    <w:rsid w:val="0014190F"/>
    <w:rsid w:val="001735AA"/>
    <w:rsid w:val="001D6035"/>
    <w:rsid w:val="00207216"/>
    <w:rsid w:val="002F630D"/>
    <w:rsid w:val="00320439"/>
    <w:rsid w:val="00332A5A"/>
    <w:rsid w:val="00336410"/>
    <w:rsid w:val="00364D5A"/>
    <w:rsid w:val="00366EFA"/>
    <w:rsid w:val="003800FD"/>
    <w:rsid w:val="0038738B"/>
    <w:rsid w:val="00407EBD"/>
    <w:rsid w:val="0042669C"/>
    <w:rsid w:val="004338E0"/>
    <w:rsid w:val="00453CF5"/>
    <w:rsid w:val="005808EF"/>
    <w:rsid w:val="005C5E07"/>
    <w:rsid w:val="005F5C84"/>
    <w:rsid w:val="00656384"/>
    <w:rsid w:val="006E0217"/>
    <w:rsid w:val="007216ED"/>
    <w:rsid w:val="00725F14"/>
    <w:rsid w:val="0074078B"/>
    <w:rsid w:val="00925528"/>
    <w:rsid w:val="00A82093"/>
    <w:rsid w:val="00B41ADC"/>
    <w:rsid w:val="00B62948"/>
    <w:rsid w:val="00BC1B48"/>
    <w:rsid w:val="00C05414"/>
    <w:rsid w:val="00C27EAA"/>
    <w:rsid w:val="00D02EEC"/>
    <w:rsid w:val="00D07D57"/>
    <w:rsid w:val="00D41972"/>
    <w:rsid w:val="00D849F8"/>
    <w:rsid w:val="00D96692"/>
    <w:rsid w:val="00DD4FB4"/>
    <w:rsid w:val="00E54ACE"/>
    <w:rsid w:val="00E66D32"/>
    <w:rsid w:val="00E752C2"/>
    <w:rsid w:val="00EF725C"/>
    <w:rsid w:val="00F53906"/>
    <w:rsid w:val="00F829A5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2604</TotalTime>
  <Pages>35</Pages>
  <Words>4982</Words>
  <Characters>28400</Characters>
  <Application>Microsoft Office Word</Application>
  <DocSecurity>0</DocSecurity>
  <Lines>236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47</cp:revision>
  <dcterms:created xsi:type="dcterms:W3CDTF">2017-10-19T18:23:00Z</dcterms:created>
  <dcterms:modified xsi:type="dcterms:W3CDTF">2022-04-24T22:26:00Z</dcterms:modified>
</cp:coreProperties>
</file>